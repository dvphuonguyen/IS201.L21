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text" w:horzAnchor="margin" w:tblpY="-901"/>
        <w:tblW w:w="0" w:type="auto"/>
        <w:tblLook w:val="04A0" w:firstRow="1" w:lastRow="0" w:firstColumn="1" w:lastColumn="0" w:noHBand="0" w:noVBand="1"/>
      </w:tblPr>
      <w:tblGrid>
        <w:gridCol w:w="10020"/>
      </w:tblGrid>
      <w:tr w:rsidR="005315E3" w:rsidRPr="005315E3" w14:paraId="405D42DC" w14:textId="77777777" w:rsidTr="005315E3">
        <w:trPr>
          <w:trHeight w:val="14570"/>
        </w:trPr>
        <w:tc>
          <w:tcPr>
            <w:tcW w:w="10070" w:type="dxa"/>
            <w:tcBorders>
              <w:top w:val="single" w:sz="24" w:space="0" w:color="auto"/>
              <w:left w:val="single" w:sz="24" w:space="0" w:color="auto"/>
              <w:bottom w:val="single" w:sz="24" w:space="0" w:color="auto"/>
              <w:right w:val="single" w:sz="24" w:space="0" w:color="auto"/>
            </w:tcBorders>
          </w:tcPr>
          <w:p w14:paraId="527D06B3" w14:textId="77777777" w:rsidR="005315E3" w:rsidRPr="005315E3" w:rsidRDefault="005315E3" w:rsidP="005315E3">
            <w:pPr>
              <w:jc w:val="center"/>
              <w:rPr>
                <w:rFonts w:ascii="Times New Roman" w:eastAsia="Times New Roman" w:hAnsi="Times New Roman" w:cs="Times New Roman"/>
                <w:b/>
                <w:sz w:val="36"/>
                <w:szCs w:val="36"/>
              </w:rPr>
            </w:pPr>
            <w:bookmarkStart w:id="0" w:name="_Hlk76844920"/>
            <w:bookmarkEnd w:id="0"/>
            <w:r w:rsidRPr="005315E3">
              <w:rPr>
                <w:rFonts w:ascii="Times New Roman" w:eastAsia="Times New Roman" w:hAnsi="Times New Roman" w:cs="Times New Roman"/>
                <w:b/>
                <w:sz w:val="36"/>
                <w:szCs w:val="36"/>
              </w:rPr>
              <w:t>ĐẠI HỌC QUỐC GIA THÀNH PHỐ HỒ CHÍ MINH</w:t>
            </w:r>
          </w:p>
          <w:p w14:paraId="2176ED3A" w14:textId="467220AA" w:rsidR="005315E3" w:rsidRPr="005315E3" w:rsidRDefault="005315E3" w:rsidP="005315E3">
            <w:pPr>
              <w:jc w:val="center"/>
              <w:rPr>
                <w:rFonts w:ascii="Times New Roman" w:eastAsia="Times New Roman" w:hAnsi="Times New Roman" w:cs="Times New Roman"/>
                <w:b/>
                <w:sz w:val="36"/>
                <w:szCs w:val="36"/>
              </w:rPr>
            </w:pPr>
            <w:r w:rsidRPr="005315E3">
              <w:rPr>
                <w:rFonts w:ascii="Times New Roman" w:eastAsia="Times New Roman" w:hAnsi="Times New Roman" w:cs="Times New Roman"/>
                <w:b/>
                <w:sz w:val="36"/>
                <w:szCs w:val="36"/>
              </w:rPr>
              <w:t>TRƯỜNG ĐẠI HỌC CÔNG NGHỆ THÔNG TIN</w:t>
            </w:r>
          </w:p>
          <w:p w14:paraId="5905EA67" w14:textId="77777777" w:rsidR="005315E3" w:rsidRPr="005315E3" w:rsidRDefault="005315E3" w:rsidP="005315E3">
            <w:pPr>
              <w:jc w:val="center"/>
              <w:rPr>
                <w:rFonts w:ascii="Times New Roman" w:eastAsia="Times New Roman" w:hAnsi="Times New Roman" w:cs="Times New Roman"/>
                <w:b/>
                <w:sz w:val="36"/>
                <w:szCs w:val="36"/>
              </w:rPr>
            </w:pPr>
          </w:p>
          <w:p w14:paraId="6A7788A2" w14:textId="52FE4A35" w:rsidR="005315E3" w:rsidRPr="005315E3" w:rsidRDefault="005315E3" w:rsidP="005315E3">
            <w:pPr>
              <w:jc w:val="center"/>
              <w:rPr>
                <w:rFonts w:ascii="Times New Roman" w:eastAsia="Times New Roman" w:hAnsi="Times New Roman" w:cs="Times New Roman"/>
                <w:sz w:val="32"/>
                <w:szCs w:val="32"/>
              </w:rPr>
            </w:pPr>
            <w:r w:rsidRPr="005315E3">
              <w:rPr>
                <w:rFonts w:ascii="Times New Roman" w:eastAsia="Times New Roman" w:hAnsi="Times New Roman" w:cs="Times New Roman"/>
                <w:sz w:val="32"/>
                <w:szCs w:val="32"/>
              </w:rPr>
              <w:t>KHOA HỆ THỐNG THÔNG TIN</w:t>
            </w:r>
          </w:p>
          <w:p w14:paraId="1129E10E" w14:textId="77777777" w:rsidR="005315E3" w:rsidRPr="005315E3" w:rsidRDefault="005315E3" w:rsidP="005315E3">
            <w:pPr>
              <w:jc w:val="center"/>
              <w:rPr>
                <w:rFonts w:ascii="Times New Roman" w:eastAsia="Wingdings 2" w:hAnsi="Times New Roman" w:cs="Times New Roman"/>
                <w:sz w:val="26"/>
                <w:szCs w:val="26"/>
              </w:rPr>
            </w:pPr>
          </w:p>
          <w:p w14:paraId="6709AC90" w14:textId="77777777" w:rsidR="005315E3" w:rsidRPr="005315E3" w:rsidRDefault="005315E3" w:rsidP="005315E3">
            <w:pPr>
              <w:jc w:val="center"/>
              <w:rPr>
                <w:rFonts w:ascii="Times New Roman" w:eastAsia="Wingdings 2" w:hAnsi="Times New Roman" w:cs="Times New Roman"/>
                <w:sz w:val="26"/>
                <w:szCs w:val="26"/>
              </w:rPr>
            </w:pPr>
          </w:p>
          <w:p w14:paraId="4D7FB39D" w14:textId="0EAB91EB" w:rsidR="005315E3" w:rsidRPr="005315E3" w:rsidRDefault="005315E3" w:rsidP="005315E3">
            <w:pPr>
              <w:jc w:val="center"/>
              <w:rPr>
                <w:rFonts w:ascii="Times New Roman" w:eastAsia="Times New Roman" w:hAnsi="Times New Roman" w:cs="Times New Roman"/>
                <w:sz w:val="26"/>
                <w:szCs w:val="26"/>
              </w:rPr>
            </w:pPr>
            <w:r w:rsidRPr="005315E3">
              <w:rPr>
                <w:rFonts w:ascii="Times New Roman" w:eastAsia="Arial" w:hAnsi="Times New Roman" w:cs="Times New Roman"/>
                <w:noProof/>
                <w:color w:val="000000"/>
                <w:sz w:val="32"/>
                <w:szCs w:val="32"/>
              </w:rPr>
              <w:drawing>
                <wp:inline distT="0" distB="0" distL="0" distR="0" wp14:anchorId="5340480A" wp14:editId="641892EE">
                  <wp:extent cx="1208631" cy="990203"/>
                  <wp:effectExtent l="0" t="0" r="0" b="0"/>
                  <wp:docPr id="223" name="image81.png" descr="https://lh3.googleusercontent.com/Hz4wevs_v63uBIh_fgXlvQV8sNHYv4K15y70hWLOqaUy-2QyQRUcMmbxOmDxbVh67vLREPB0_8coUZIhOzn2nsZfabR4L7RUBwnLxuz2oUfR9zCPnBwweVohaWcZee8t1J6kP75v"/>
                  <wp:cNvGraphicFramePr/>
                  <a:graphic xmlns:a="http://schemas.openxmlformats.org/drawingml/2006/main">
                    <a:graphicData uri="http://schemas.openxmlformats.org/drawingml/2006/picture">
                      <pic:pic xmlns:pic="http://schemas.openxmlformats.org/drawingml/2006/picture">
                        <pic:nvPicPr>
                          <pic:cNvPr id="0" name="image81.png" descr="https://lh3.googleusercontent.com/Hz4wevs_v63uBIh_fgXlvQV8sNHYv4K15y70hWLOqaUy-2QyQRUcMmbxOmDxbVh67vLREPB0_8coUZIhOzn2nsZfabR4L7RUBwnLxuz2oUfR9zCPnBwweVohaWcZee8t1J6kP75v"/>
                          <pic:cNvPicPr preferRelativeResize="0"/>
                        </pic:nvPicPr>
                        <pic:blipFill>
                          <a:blip r:embed="rId9"/>
                          <a:srcRect/>
                          <a:stretch>
                            <a:fillRect/>
                          </a:stretch>
                        </pic:blipFill>
                        <pic:spPr>
                          <a:xfrm>
                            <a:off x="0" y="0"/>
                            <a:ext cx="1208631" cy="990203"/>
                          </a:xfrm>
                          <a:prstGeom prst="rect">
                            <a:avLst/>
                          </a:prstGeom>
                          <a:ln/>
                        </pic:spPr>
                      </pic:pic>
                    </a:graphicData>
                  </a:graphic>
                </wp:inline>
              </w:drawing>
            </w:r>
          </w:p>
          <w:p w14:paraId="0BE1A49C" w14:textId="792DFDBE" w:rsidR="005315E3" w:rsidRPr="005315E3" w:rsidRDefault="005315E3" w:rsidP="005315E3">
            <w:pPr>
              <w:jc w:val="center"/>
              <w:rPr>
                <w:rFonts w:ascii="Times New Roman" w:eastAsia="Wingdings 2" w:hAnsi="Times New Roman" w:cs="Times New Roman"/>
                <w:sz w:val="26"/>
                <w:szCs w:val="26"/>
              </w:rPr>
            </w:pPr>
          </w:p>
          <w:p w14:paraId="746C5A0E" w14:textId="77777777" w:rsidR="005315E3" w:rsidRPr="005315E3" w:rsidRDefault="005315E3" w:rsidP="005315E3">
            <w:pPr>
              <w:jc w:val="center"/>
              <w:rPr>
                <w:rFonts w:ascii="Times New Roman" w:eastAsia="Times New Roman" w:hAnsi="Times New Roman" w:cs="Times New Roman"/>
                <w:sz w:val="26"/>
                <w:szCs w:val="26"/>
              </w:rPr>
            </w:pPr>
          </w:p>
          <w:p w14:paraId="6A74ADC4" w14:textId="77777777" w:rsidR="005315E3" w:rsidRPr="005315E3" w:rsidRDefault="005315E3" w:rsidP="005315E3">
            <w:pPr>
              <w:jc w:val="center"/>
              <w:rPr>
                <w:rFonts w:ascii="Times New Roman" w:eastAsia="Times New Roman" w:hAnsi="Times New Roman" w:cs="Times New Roman"/>
                <w:b/>
                <w:sz w:val="40"/>
                <w:szCs w:val="40"/>
              </w:rPr>
            </w:pPr>
            <w:r w:rsidRPr="005315E3">
              <w:rPr>
                <w:rFonts w:ascii="Times New Roman" w:eastAsia="Times New Roman" w:hAnsi="Times New Roman" w:cs="Times New Roman"/>
                <w:b/>
                <w:sz w:val="40"/>
                <w:szCs w:val="40"/>
              </w:rPr>
              <w:t>ĐỒ ÁN MÔN HỌC</w:t>
            </w:r>
          </w:p>
          <w:p w14:paraId="193B21C8" w14:textId="77777777" w:rsidR="005315E3" w:rsidRPr="005315E3" w:rsidRDefault="005315E3" w:rsidP="005315E3">
            <w:pPr>
              <w:jc w:val="center"/>
              <w:rPr>
                <w:rFonts w:ascii="Times New Roman" w:eastAsia="Times New Roman" w:hAnsi="Times New Roman" w:cs="Times New Roman"/>
                <w:b/>
                <w:sz w:val="40"/>
                <w:szCs w:val="40"/>
              </w:rPr>
            </w:pPr>
            <w:r w:rsidRPr="005315E3">
              <w:rPr>
                <w:rFonts w:ascii="Times New Roman" w:eastAsia="Times New Roman" w:hAnsi="Times New Roman" w:cs="Times New Roman"/>
                <w:b/>
                <w:sz w:val="40"/>
                <w:szCs w:val="40"/>
              </w:rPr>
              <w:t>PHÂN TÍCH THIẾT KẾ HỆ THỐNG THÔNG TIN</w:t>
            </w:r>
          </w:p>
          <w:p w14:paraId="0C8BA683" w14:textId="77777777" w:rsidR="005315E3" w:rsidRPr="005315E3" w:rsidRDefault="005315E3" w:rsidP="005315E3">
            <w:pPr>
              <w:jc w:val="center"/>
              <w:rPr>
                <w:rFonts w:ascii="Times New Roman" w:eastAsia="Times New Roman" w:hAnsi="Times New Roman" w:cs="Times New Roman"/>
                <w:b/>
                <w:sz w:val="32"/>
                <w:szCs w:val="32"/>
                <w:u w:val="single"/>
              </w:rPr>
            </w:pPr>
          </w:p>
          <w:p w14:paraId="647FB38C" w14:textId="77777777" w:rsidR="005315E3" w:rsidRPr="005315E3" w:rsidRDefault="005315E3" w:rsidP="005315E3">
            <w:pPr>
              <w:jc w:val="center"/>
              <w:rPr>
                <w:rFonts w:ascii="Times New Roman" w:eastAsia="Times New Roman" w:hAnsi="Times New Roman" w:cs="Times New Roman"/>
                <w:b/>
                <w:sz w:val="32"/>
                <w:szCs w:val="32"/>
              </w:rPr>
            </w:pPr>
            <w:r w:rsidRPr="005315E3">
              <w:rPr>
                <w:rFonts w:ascii="Times New Roman" w:eastAsia="Times New Roman" w:hAnsi="Times New Roman" w:cs="Times New Roman"/>
                <w:b/>
                <w:sz w:val="32"/>
                <w:szCs w:val="32"/>
                <w:u w:val="single"/>
              </w:rPr>
              <w:t xml:space="preserve">Đề tài: </w:t>
            </w:r>
            <w:r w:rsidRPr="005315E3">
              <w:rPr>
                <w:rFonts w:ascii="Times New Roman" w:eastAsia="Times New Roman" w:hAnsi="Times New Roman" w:cs="Times New Roman"/>
                <w:b/>
                <w:sz w:val="32"/>
                <w:szCs w:val="32"/>
              </w:rPr>
              <w:t>QUẢN LÝ KHÁCH SẠN</w:t>
            </w:r>
          </w:p>
          <w:p w14:paraId="1217F866" w14:textId="77777777" w:rsidR="005315E3" w:rsidRPr="005315E3" w:rsidRDefault="005315E3" w:rsidP="005315E3">
            <w:pPr>
              <w:jc w:val="center"/>
              <w:rPr>
                <w:rFonts w:ascii="Times New Roman" w:eastAsia="Times New Roman" w:hAnsi="Times New Roman" w:cs="Times New Roman"/>
                <w:b/>
                <w:sz w:val="32"/>
                <w:szCs w:val="32"/>
              </w:rPr>
            </w:pPr>
          </w:p>
          <w:p w14:paraId="3CA1222B" w14:textId="77777777" w:rsidR="005315E3" w:rsidRPr="005315E3" w:rsidRDefault="005315E3" w:rsidP="0024357D">
            <w:pPr>
              <w:spacing w:line="360" w:lineRule="auto"/>
              <w:jc w:val="center"/>
              <w:rPr>
                <w:rFonts w:ascii="Times New Roman" w:eastAsia="Times New Roman" w:hAnsi="Times New Roman" w:cs="Times New Roman"/>
                <w:sz w:val="28"/>
                <w:szCs w:val="28"/>
              </w:rPr>
            </w:pPr>
            <w:r w:rsidRPr="005315E3">
              <w:rPr>
                <w:rFonts w:ascii="Times New Roman" w:eastAsia="Times New Roman" w:hAnsi="Times New Roman" w:cs="Times New Roman"/>
                <w:i/>
                <w:sz w:val="28"/>
                <w:szCs w:val="28"/>
              </w:rPr>
              <w:t>Giảng viên hướng dẫn</w:t>
            </w:r>
            <w:r w:rsidRPr="005315E3">
              <w:rPr>
                <w:rFonts w:ascii="Times New Roman" w:eastAsia="Times New Roman" w:hAnsi="Times New Roman" w:cs="Times New Roman"/>
                <w:sz w:val="28"/>
                <w:szCs w:val="28"/>
              </w:rPr>
              <w:t>: ThS.Đỗ Thị Minh Phụng</w:t>
            </w:r>
          </w:p>
          <w:p w14:paraId="0CA89F8B" w14:textId="7BC7CAFC" w:rsidR="005315E3" w:rsidRPr="005315E3" w:rsidRDefault="005315E3" w:rsidP="0024357D">
            <w:pPr>
              <w:spacing w:line="360" w:lineRule="auto"/>
              <w:jc w:val="center"/>
              <w:rPr>
                <w:rFonts w:ascii="Times New Roman" w:eastAsia="Times New Roman" w:hAnsi="Times New Roman" w:cs="Times New Roman"/>
                <w:sz w:val="28"/>
                <w:szCs w:val="28"/>
              </w:rPr>
            </w:pPr>
            <w:r w:rsidRPr="005315E3">
              <w:rPr>
                <w:rFonts w:ascii="Times New Roman" w:eastAsia="Times New Roman" w:hAnsi="Times New Roman" w:cs="Times New Roman"/>
                <w:i/>
                <w:sz w:val="28"/>
                <w:szCs w:val="28"/>
              </w:rPr>
              <w:t>Lớp</w:t>
            </w:r>
            <w:r w:rsidRPr="005315E3">
              <w:rPr>
                <w:rFonts w:ascii="Times New Roman" w:eastAsia="Times New Roman" w:hAnsi="Times New Roman" w:cs="Times New Roman"/>
                <w:sz w:val="28"/>
                <w:szCs w:val="28"/>
              </w:rPr>
              <w:t>: Phân tích thiết kế hệ thống thông tin – IS201.L21</w:t>
            </w:r>
          </w:p>
          <w:p w14:paraId="3AC32826" w14:textId="6BE8045B" w:rsidR="005315E3" w:rsidRPr="005315E3" w:rsidRDefault="005315E3" w:rsidP="005315E3">
            <w:pPr>
              <w:jc w:val="center"/>
              <w:rPr>
                <w:rFonts w:ascii="Times New Roman" w:eastAsia="Times New Roman" w:hAnsi="Times New Roman" w:cs="Times New Roman"/>
                <w:sz w:val="28"/>
                <w:szCs w:val="28"/>
              </w:rPr>
            </w:pPr>
          </w:p>
          <w:p w14:paraId="3EFC0CFF" w14:textId="3B420A23" w:rsidR="005315E3" w:rsidRPr="005315E3" w:rsidRDefault="005315E3" w:rsidP="005315E3">
            <w:pPr>
              <w:jc w:val="center"/>
              <w:rPr>
                <w:rFonts w:ascii="Times New Roman" w:eastAsia="Times New Roman" w:hAnsi="Times New Roman" w:cs="Times New Roman"/>
                <w:sz w:val="28"/>
                <w:szCs w:val="28"/>
              </w:rPr>
            </w:pPr>
          </w:p>
          <w:p w14:paraId="0B52788D" w14:textId="77777777" w:rsidR="005315E3" w:rsidRPr="005315E3" w:rsidRDefault="005315E3" w:rsidP="005315E3">
            <w:pPr>
              <w:jc w:val="center"/>
              <w:rPr>
                <w:rFonts w:ascii="Times New Roman" w:eastAsia="Times New Roman" w:hAnsi="Times New Roman" w:cs="Times New Roman"/>
                <w:sz w:val="28"/>
                <w:szCs w:val="28"/>
              </w:rPr>
            </w:pPr>
          </w:p>
          <w:p w14:paraId="200D6E94" w14:textId="77777777" w:rsidR="005315E3" w:rsidRPr="005315E3" w:rsidRDefault="005315E3" w:rsidP="005315E3">
            <w:pPr>
              <w:jc w:val="center"/>
              <w:rPr>
                <w:rFonts w:ascii="Times New Roman" w:eastAsia="Times New Roman" w:hAnsi="Times New Roman" w:cs="Times New Roman"/>
                <w:sz w:val="28"/>
                <w:szCs w:val="28"/>
              </w:rPr>
            </w:pPr>
          </w:p>
          <w:p w14:paraId="3BFD5BC2" w14:textId="77777777" w:rsidR="005315E3" w:rsidRPr="005315E3" w:rsidRDefault="005315E3" w:rsidP="005315E3">
            <w:pPr>
              <w:jc w:val="center"/>
              <w:rPr>
                <w:rFonts w:ascii="Times New Roman" w:eastAsia="Times New Roman" w:hAnsi="Times New Roman" w:cs="Times New Roman"/>
                <w:sz w:val="26"/>
                <w:szCs w:val="26"/>
              </w:rPr>
            </w:pPr>
            <w:r w:rsidRPr="005315E3">
              <w:rPr>
                <w:rFonts w:ascii="Times New Roman" w:eastAsia="Times New Roman" w:hAnsi="Times New Roman" w:cs="Times New Roman"/>
                <w:i/>
                <w:sz w:val="26"/>
                <w:szCs w:val="26"/>
              </w:rPr>
              <w:t>Tên nhóm thực hiện đề tài</w:t>
            </w:r>
            <w:r w:rsidRPr="005315E3">
              <w:rPr>
                <w:rFonts w:ascii="Times New Roman" w:eastAsia="Times New Roman" w:hAnsi="Times New Roman" w:cs="Times New Roman"/>
                <w:sz w:val="26"/>
                <w:szCs w:val="26"/>
              </w:rPr>
              <w:t>: LUCIFER</w:t>
            </w:r>
          </w:p>
          <w:p w14:paraId="01B5E72A" w14:textId="77777777" w:rsidR="005315E3" w:rsidRPr="005315E3" w:rsidRDefault="005315E3" w:rsidP="005315E3">
            <w:pPr>
              <w:jc w:val="center"/>
              <w:rPr>
                <w:rFonts w:ascii="Times New Roman" w:eastAsia="Times New Roman" w:hAnsi="Times New Roman" w:cs="Times New Roman"/>
                <w:sz w:val="26"/>
                <w:szCs w:val="26"/>
              </w:rPr>
            </w:pPr>
            <w:r w:rsidRPr="005315E3">
              <w:rPr>
                <w:rFonts w:ascii="Times New Roman" w:eastAsia="Times New Roman" w:hAnsi="Times New Roman" w:cs="Times New Roman"/>
                <w:i/>
                <w:sz w:val="26"/>
                <w:szCs w:val="26"/>
              </w:rPr>
              <w:t>Thành viên</w:t>
            </w:r>
            <w:r w:rsidRPr="005315E3">
              <w:rPr>
                <w:rFonts w:ascii="Times New Roman" w:eastAsia="Times New Roman" w:hAnsi="Times New Roman" w:cs="Times New Roman"/>
                <w:sz w:val="26"/>
                <w:szCs w:val="26"/>
              </w:rPr>
              <w:t>:</w:t>
            </w:r>
          </w:p>
          <w:tbl>
            <w:tblPr>
              <w:tblStyle w:val="TableGrid"/>
              <w:tblW w:w="0" w:type="auto"/>
              <w:tblInd w:w="2875" w:type="dxa"/>
              <w:tblLook w:val="04A0" w:firstRow="1" w:lastRow="0" w:firstColumn="1" w:lastColumn="0" w:noHBand="0" w:noVBand="1"/>
            </w:tblPr>
            <w:tblGrid>
              <w:gridCol w:w="2788"/>
              <w:gridCol w:w="1532"/>
            </w:tblGrid>
            <w:tr w:rsidR="005315E3" w:rsidRPr="005315E3" w14:paraId="03A53CA5" w14:textId="77777777" w:rsidTr="00677E14">
              <w:tc>
                <w:tcPr>
                  <w:tcW w:w="2788" w:type="dxa"/>
                </w:tcPr>
                <w:p w14:paraId="3A71E6E3" w14:textId="77777777" w:rsidR="005315E3" w:rsidRPr="005315E3" w:rsidRDefault="005315E3" w:rsidP="005315E3">
                  <w:pPr>
                    <w:framePr w:hSpace="180" w:wrap="around" w:vAnchor="text" w:hAnchor="margin" w:y="-901"/>
                    <w:jc w:val="both"/>
                    <w:rPr>
                      <w:rFonts w:ascii="Times New Roman" w:eastAsia="Times New Roman" w:hAnsi="Times New Roman" w:cs="Times New Roman"/>
                      <w:bCs/>
                      <w:sz w:val="26"/>
                      <w:szCs w:val="26"/>
                    </w:rPr>
                  </w:pPr>
                  <w:r w:rsidRPr="005315E3">
                    <w:rPr>
                      <w:rFonts w:ascii="Times New Roman" w:eastAsia="Times New Roman" w:hAnsi="Times New Roman" w:cs="Times New Roman"/>
                      <w:bCs/>
                      <w:sz w:val="26"/>
                      <w:szCs w:val="26"/>
                    </w:rPr>
                    <w:t>Đặng Vũ Phương Uyên</w:t>
                  </w:r>
                </w:p>
              </w:tc>
              <w:tc>
                <w:tcPr>
                  <w:tcW w:w="1532" w:type="dxa"/>
                </w:tcPr>
                <w:p w14:paraId="3EB367E3" w14:textId="77777777" w:rsidR="005315E3" w:rsidRPr="005315E3" w:rsidRDefault="005315E3" w:rsidP="005315E3">
                  <w:pPr>
                    <w:framePr w:hSpace="180" w:wrap="around" w:vAnchor="text" w:hAnchor="margin" w:y="-901"/>
                    <w:jc w:val="both"/>
                    <w:rPr>
                      <w:rFonts w:ascii="Times New Roman" w:eastAsia="Times New Roman" w:hAnsi="Times New Roman" w:cs="Times New Roman"/>
                      <w:bCs/>
                      <w:sz w:val="26"/>
                      <w:szCs w:val="26"/>
                    </w:rPr>
                  </w:pPr>
                  <w:r w:rsidRPr="005315E3">
                    <w:rPr>
                      <w:rFonts w:ascii="Times New Roman" w:eastAsia="Times New Roman" w:hAnsi="Times New Roman" w:cs="Times New Roman"/>
                      <w:bCs/>
                      <w:sz w:val="26"/>
                      <w:szCs w:val="26"/>
                    </w:rPr>
                    <w:t>19520345</w:t>
                  </w:r>
                </w:p>
              </w:tc>
            </w:tr>
            <w:tr w:rsidR="005315E3" w:rsidRPr="005315E3" w14:paraId="6F95A7DA" w14:textId="77777777" w:rsidTr="00677E14">
              <w:tc>
                <w:tcPr>
                  <w:tcW w:w="2788" w:type="dxa"/>
                </w:tcPr>
                <w:p w14:paraId="75143CDC" w14:textId="77777777" w:rsidR="005315E3" w:rsidRPr="005315E3" w:rsidRDefault="005315E3" w:rsidP="005315E3">
                  <w:pPr>
                    <w:framePr w:hSpace="180" w:wrap="around" w:vAnchor="text" w:hAnchor="margin" w:y="-901"/>
                    <w:jc w:val="both"/>
                    <w:rPr>
                      <w:rFonts w:ascii="Times New Roman" w:eastAsia="Times New Roman" w:hAnsi="Times New Roman" w:cs="Times New Roman"/>
                      <w:bCs/>
                      <w:sz w:val="26"/>
                      <w:szCs w:val="26"/>
                    </w:rPr>
                  </w:pPr>
                  <w:r w:rsidRPr="005315E3">
                    <w:rPr>
                      <w:rFonts w:ascii="Times New Roman" w:eastAsia="Times New Roman" w:hAnsi="Times New Roman" w:cs="Times New Roman"/>
                      <w:bCs/>
                      <w:sz w:val="26"/>
                      <w:szCs w:val="26"/>
                    </w:rPr>
                    <w:t>Nguyễn Thị Thu Phương</w:t>
                  </w:r>
                </w:p>
              </w:tc>
              <w:tc>
                <w:tcPr>
                  <w:tcW w:w="1532" w:type="dxa"/>
                </w:tcPr>
                <w:p w14:paraId="246FC999" w14:textId="77777777" w:rsidR="005315E3" w:rsidRPr="005315E3" w:rsidRDefault="005315E3" w:rsidP="005315E3">
                  <w:pPr>
                    <w:framePr w:hSpace="180" w:wrap="around" w:vAnchor="text" w:hAnchor="margin" w:y="-901"/>
                    <w:jc w:val="both"/>
                    <w:rPr>
                      <w:rFonts w:ascii="Times New Roman" w:eastAsia="Times New Roman" w:hAnsi="Times New Roman" w:cs="Times New Roman"/>
                      <w:bCs/>
                      <w:sz w:val="26"/>
                      <w:szCs w:val="26"/>
                    </w:rPr>
                  </w:pPr>
                  <w:r w:rsidRPr="005315E3">
                    <w:rPr>
                      <w:rFonts w:ascii="Times New Roman" w:eastAsia="Times New Roman" w:hAnsi="Times New Roman" w:cs="Times New Roman"/>
                      <w:bCs/>
                      <w:sz w:val="26"/>
                      <w:szCs w:val="26"/>
                    </w:rPr>
                    <w:t>19522066</w:t>
                  </w:r>
                </w:p>
              </w:tc>
            </w:tr>
            <w:tr w:rsidR="005315E3" w:rsidRPr="005315E3" w14:paraId="4F5F7680" w14:textId="77777777" w:rsidTr="00677E14">
              <w:tc>
                <w:tcPr>
                  <w:tcW w:w="2788" w:type="dxa"/>
                </w:tcPr>
                <w:p w14:paraId="5B555C04" w14:textId="77777777" w:rsidR="005315E3" w:rsidRPr="005315E3" w:rsidRDefault="005315E3" w:rsidP="005315E3">
                  <w:pPr>
                    <w:framePr w:hSpace="180" w:wrap="around" w:vAnchor="text" w:hAnchor="margin" w:y="-901"/>
                    <w:jc w:val="both"/>
                    <w:rPr>
                      <w:rFonts w:ascii="Times New Roman" w:eastAsia="Times New Roman" w:hAnsi="Times New Roman" w:cs="Times New Roman"/>
                      <w:bCs/>
                      <w:sz w:val="26"/>
                      <w:szCs w:val="26"/>
                    </w:rPr>
                  </w:pPr>
                  <w:r w:rsidRPr="005315E3">
                    <w:rPr>
                      <w:rFonts w:ascii="Times New Roman" w:eastAsia="Times New Roman" w:hAnsi="Times New Roman" w:cs="Times New Roman"/>
                      <w:bCs/>
                      <w:sz w:val="26"/>
                      <w:szCs w:val="26"/>
                    </w:rPr>
                    <w:t>Lê Hữu Thắng</w:t>
                  </w:r>
                </w:p>
              </w:tc>
              <w:tc>
                <w:tcPr>
                  <w:tcW w:w="1532" w:type="dxa"/>
                </w:tcPr>
                <w:p w14:paraId="74B7EF2D" w14:textId="77777777" w:rsidR="005315E3" w:rsidRPr="005315E3" w:rsidRDefault="005315E3" w:rsidP="005315E3">
                  <w:pPr>
                    <w:framePr w:hSpace="180" w:wrap="around" w:vAnchor="text" w:hAnchor="margin" w:y="-901"/>
                    <w:jc w:val="both"/>
                    <w:rPr>
                      <w:rFonts w:ascii="Times New Roman" w:eastAsia="Times New Roman" w:hAnsi="Times New Roman" w:cs="Times New Roman"/>
                      <w:bCs/>
                      <w:sz w:val="26"/>
                      <w:szCs w:val="26"/>
                    </w:rPr>
                  </w:pPr>
                  <w:r w:rsidRPr="005315E3">
                    <w:rPr>
                      <w:rFonts w:ascii="Times New Roman" w:eastAsia="Times New Roman" w:hAnsi="Times New Roman" w:cs="Times New Roman"/>
                      <w:bCs/>
                      <w:sz w:val="26"/>
                      <w:szCs w:val="26"/>
                    </w:rPr>
                    <w:t>19522200</w:t>
                  </w:r>
                </w:p>
              </w:tc>
            </w:tr>
            <w:tr w:rsidR="005315E3" w:rsidRPr="005315E3" w14:paraId="55E7F5F0" w14:textId="77777777" w:rsidTr="00677E14">
              <w:tc>
                <w:tcPr>
                  <w:tcW w:w="2788" w:type="dxa"/>
                </w:tcPr>
                <w:p w14:paraId="1C51EEBC" w14:textId="77777777" w:rsidR="005315E3" w:rsidRPr="005315E3" w:rsidRDefault="005315E3" w:rsidP="005315E3">
                  <w:pPr>
                    <w:framePr w:hSpace="180" w:wrap="around" w:vAnchor="text" w:hAnchor="margin" w:y="-901"/>
                    <w:jc w:val="both"/>
                    <w:rPr>
                      <w:rFonts w:ascii="Times New Roman" w:eastAsia="Times New Roman" w:hAnsi="Times New Roman" w:cs="Times New Roman"/>
                      <w:bCs/>
                      <w:sz w:val="26"/>
                      <w:szCs w:val="26"/>
                    </w:rPr>
                  </w:pPr>
                  <w:r w:rsidRPr="005315E3">
                    <w:rPr>
                      <w:rFonts w:ascii="Times New Roman" w:eastAsia="Times New Roman" w:hAnsi="Times New Roman" w:cs="Times New Roman"/>
                      <w:bCs/>
                      <w:sz w:val="26"/>
                      <w:szCs w:val="26"/>
                    </w:rPr>
                    <w:t>Nguyễn Thái Toàn</w:t>
                  </w:r>
                </w:p>
              </w:tc>
              <w:tc>
                <w:tcPr>
                  <w:tcW w:w="1532" w:type="dxa"/>
                </w:tcPr>
                <w:p w14:paraId="0E405ACC" w14:textId="77777777" w:rsidR="005315E3" w:rsidRPr="005315E3" w:rsidRDefault="005315E3" w:rsidP="005315E3">
                  <w:pPr>
                    <w:framePr w:hSpace="180" w:wrap="around" w:vAnchor="text" w:hAnchor="margin" w:y="-901"/>
                    <w:jc w:val="both"/>
                    <w:rPr>
                      <w:rFonts w:ascii="Times New Roman" w:eastAsia="Times New Roman" w:hAnsi="Times New Roman" w:cs="Times New Roman"/>
                      <w:bCs/>
                      <w:sz w:val="26"/>
                      <w:szCs w:val="26"/>
                    </w:rPr>
                  </w:pPr>
                  <w:r w:rsidRPr="005315E3">
                    <w:rPr>
                      <w:rFonts w:ascii="Times New Roman" w:eastAsia="Times New Roman" w:hAnsi="Times New Roman" w:cs="Times New Roman"/>
                      <w:bCs/>
                      <w:sz w:val="26"/>
                      <w:szCs w:val="26"/>
                    </w:rPr>
                    <w:t>19522366</w:t>
                  </w:r>
                </w:p>
              </w:tc>
            </w:tr>
          </w:tbl>
          <w:p w14:paraId="3ED2CA02" w14:textId="77777777" w:rsidR="005315E3" w:rsidRPr="005315E3" w:rsidRDefault="005315E3" w:rsidP="005315E3">
            <w:pPr>
              <w:ind w:left="2160" w:firstLine="720"/>
              <w:jc w:val="both"/>
              <w:rPr>
                <w:rFonts w:ascii="Times New Roman" w:eastAsia="Times New Roman" w:hAnsi="Times New Roman" w:cs="Times New Roman"/>
                <w:b/>
                <w:sz w:val="32"/>
                <w:szCs w:val="32"/>
              </w:rPr>
            </w:pPr>
          </w:p>
          <w:p w14:paraId="379C960E" w14:textId="668B68E1" w:rsidR="005315E3" w:rsidRPr="005315E3" w:rsidRDefault="005315E3" w:rsidP="005315E3">
            <w:pPr>
              <w:ind w:left="2160" w:firstLine="720"/>
              <w:jc w:val="both"/>
              <w:rPr>
                <w:rFonts w:ascii="Times New Roman" w:eastAsia="Times New Roman" w:hAnsi="Times New Roman" w:cs="Times New Roman"/>
                <w:b/>
                <w:sz w:val="32"/>
                <w:szCs w:val="32"/>
              </w:rPr>
            </w:pPr>
          </w:p>
          <w:p w14:paraId="30D76551" w14:textId="4E9FC899" w:rsidR="005315E3" w:rsidRPr="005315E3" w:rsidRDefault="005315E3" w:rsidP="005315E3">
            <w:pPr>
              <w:ind w:left="2160" w:firstLine="720"/>
              <w:jc w:val="both"/>
              <w:rPr>
                <w:rFonts w:ascii="Times New Roman" w:eastAsia="Times New Roman" w:hAnsi="Times New Roman" w:cs="Times New Roman"/>
                <w:b/>
                <w:sz w:val="32"/>
                <w:szCs w:val="32"/>
              </w:rPr>
            </w:pPr>
          </w:p>
          <w:p w14:paraId="62DF64C8" w14:textId="2F2A2646" w:rsidR="005315E3" w:rsidRPr="005315E3" w:rsidRDefault="005315E3" w:rsidP="005315E3">
            <w:pPr>
              <w:ind w:left="2160" w:firstLine="720"/>
              <w:jc w:val="both"/>
              <w:rPr>
                <w:rFonts w:ascii="Times New Roman" w:eastAsia="Times New Roman" w:hAnsi="Times New Roman" w:cs="Times New Roman"/>
                <w:b/>
                <w:sz w:val="32"/>
                <w:szCs w:val="32"/>
              </w:rPr>
            </w:pPr>
          </w:p>
          <w:p w14:paraId="7F0B0831" w14:textId="77777777" w:rsidR="005315E3" w:rsidRPr="005315E3" w:rsidRDefault="005315E3" w:rsidP="005315E3">
            <w:pPr>
              <w:ind w:left="2160" w:firstLine="720"/>
              <w:jc w:val="both"/>
              <w:rPr>
                <w:rFonts w:ascii="Times New Roman" w:eastAsia="Times New Roman" w:hAnsi="Times New Roman" w:cs="Times New Roman"/>
                <w:b/>
                <w:sz w:val="32"/>
                <w:szCs w:val="32"/>
              </w:rPr>
            </w:pPr>
          </w:p>
          <w:p w14:paraId="5DBC6E2C" w14:textId="77777777" w:rsidR="005315E3" w:rsidRPr="005315E3" w:rsidRDefault="005315E3" w:rsidP="005315E3">
            <w:pPr>
              <w:ind w:left="2160" w:firstLine="720"/>
              <w:jc w:val="both"/>
              <w:rPr>
                <w:rFonts w:ascii="Times New Roman" w:eastAsia="Times New Roman" w:hAnsi="Times New Roman" w:cs="Times New Roman"/>
                <w:b/>
                <w:sz w:val="32"/>
                <w:szCs w:val="32"/>
              </w:rPr>
            </w:pPr>
          </w:p>
          <w:p w14:paraId="0D355D13" w14:textId="77777777" w:rsidR="005315E3" w:rsidRPr="005315E3" w:rsidRDefault="005315E3" w:rsidP="005315E3">
            <w:pPr>
              <w:ind w:left="2160" w:firstLine="720"/>
              <w:jc w:val="both"/>
              <w:rPr>
                <w:rFonts w:ascii="Times New Roman" w:eastAsia="Times New Roman" w:hAnsi="Times New Roman" w:cs="Times New Roman"/>
                <w:b/>
                <w:sz w:val="32"/>
                <w:szCs w:val="32"/>
              </w:rPr>
            </w:pPr>
            <w:r w:rsidRPr="005315E3">
              <w:rPr>
                <w:rFonts w:ascii="Times New Roman" w:eastAsia="Times New Roman" w:hAnsi="Times New Roman" w:cs="Times New Roman"/>
                <w:b/>
                <w:sz w:val="32"/>
                <w:szCs w:val="32"/>
              </w:rPr>
              <w:t>TP. HỒ CHÍ MINH – 03/2021</w:t>
            </w:r>
          </w:p>
          <w:p w14:paraId="20B7A5B8" w14:textId="77777777" w:rsidR="005315E3" w:rsidRPr="005315E3" w:rsidRDefault="005315E3" w:rsidP="005315E3">
            <w:pPr>
              <w:rPr>
                <w:rFonts w:ascii="Times New Roman" w:eastAsia="Times New Roman" w:hAnsi="Times New Roman" w:cs="Times New Roman"/>
                <w:b/>
                <w:sz w:val="32"/>
                <w:szCs w:val="32"/>
              </w:rPr>
            </w:pPr>
          </w:p>
        </w:tc>
      </w:tr>
    </w:tbl>
    <w:p w14:paraId="14BD1FB3" w14:textId="77777777" w:rsidR="00791B82" w:rsidRDefault="005315E3">
      <w:pPr>
        <w:pStyle w:val="TOCHeading"/>
        <w:rPr>
          <w:rFonts w:ascii="Times New Roman" w:eastAsia="Times New Roman" w:hAnsi="Times New Roman" w:cs="Times New Roman"/>
          <w:b/>
        </w:rPr>
      </w:pPr>
      <w:r w:rsidRPr="005315E3">
        <w:rPr>
          <w:rFonts w:ascii="Times New Roman" w:eastAsia="Times New Roman" w:hAnsi="Times New Roman" w:cs="Times New Roman"/>
          <w:b/>
        </w:rPr>
        <w:br w:type="page"/>
      </w:r>
      <w:r w:rsidR="00735C55" w:rsidRPr="005315E3">
        <w:rPr>
          <w:rFonts w:ascii="Times New Roman" w:eastAsia="Times New Roman" w:hAnsi="Times New Roman" w:cs="Times New Roman"/>
          <w:b/>
        </w:rPr>
        <w:lastRenderedPageBreak/>
        <w:t xml:space="preserve"> </w:t>
      </w:r>
    </w:p>
    <w:sdt>
      <w:sdtPr>
        <w:id w:val="-1361974085"/>
        <w:docPartObj>
          <w:docPartGallery w:val="Table of Contents"/>
          <w:docPartUnique/>
        </w:docPartObj>
      </w:sdtPr>
      <w:sdtEndPr>
        <w:rPr>
          <w:noProof/>
        </w:rPr>
      </w:sdtEndPr>
      <w:sdtContent>
        <w:p w14:paraId="16F5491D" w14:textId="0C213C46" w:rsidR="00791B82" w:rsidRPr="0024357D" w:rsidRDefault="00791B82" w:rsidP="00791B82">
          <w:pPr>
            <w:jc w:val="center"/>
            <w:rPr>
              <w:rFonts w:ascii="Times New Roman" w:hAnsi="Times New Roman" w:cs="Times New Roman"/>
              <w:sz w:val="44"/>
              <w:szCs w:val="44"/>
            </w:rPr>
          </w:pPr>
          <w:r w:rsidRPr="0024357D">
            <w:rPr>
              <w:rFonts w:ascii="Times New Roman" w:hAnsi="Times New Roman" w:cs="Times New Roman"/>
              <w:sz w:val="44"/>
              <w:szCs w:val="44"/>
            </w:rPr>
            <w:t xml:space="preserve">MỤC LỤC </w:t>
          </w:r>
        </w:p>
        <w:p w14:paraId="4232C810" w14:textId="4396B66E" w:rsidR="007A1CCE" w:rsidRPr="00CE6FB2" w:rsidRDefault="00791B82">
          <w:pPr>
            <w:pStyle w:val="TOC1"/>
            <w:tabs>
              <w:tab w:val="right" w:leader="dot" w:pos="10070"/>
            </w:tabs>
            <w:rPr>
              <w:rFonts w:ascii="Times New Roman" w:hAnsi="Times New Roman"/>
              <w:noProof/>
              <w:sz w:val="24"/>
              <w:szCs w:val="24"/>
            </w:rPr>
          </w:pPr>
          <w:r w:rsidRPr="00CE6FB2">
            <w:fldChar w:fldCharType="begin"/>
          </w:r>
          <w:r w:rsidRPr="00CE6FB2">
            <w:instrText xml:space="preserve"> TOC \o "1-3" \h \z \u </w:instrText>
          </w:r>
          <w:r w:rsidRPr="00CE6FB2">
            <w:fldChar w:fldCharType="separate"/>
          </w:r>
          <w:hyperlink w:anchor="_Toc76856313" w:history="1">
            <w:r w:rsidR="007A1CCE" w:rsidRPr="00CE6FB2">
              <w:rPr>
                <w:rStyle w:val="Hyperlink"/>
                <w:rFonts w:ascii="Times New Roman" w:hAnsi="Times New Roman"/>
                <w:noProof/>
                <w:sz w:val="24"/>
                <w:szCs w:val="24"/>
              </w:rPr>
              <w:t>CHƯƠNG 1: XÁC ĐỊNH VÀ PHÂN TÍCH YÊU CẦU</w:t>
            </w:r>
            <w:r w:rsidR="007A1CCE" w:rsidRPr="00CE6FB2">
              <w:rPr>
                <w:rFonts w:ascii="Times New Roman" w:hAnsi="Times New Roman"/>
                <w:noProof/>
                <w:webHidden/>
                <w:sz w:val="24"/>
                <w:szCs w:val="24"/>
              </w:rPr>
              <w:tab/>
            </w:r>
            <w:r w:rsidR="007A1CCE" w:rsidRPr="00CE6FB2">
              <w:rPr>
                <w:rFonts w:ascii="Times New Roman" w:hAnsi="Times New Roman"/>
                <w:noProof/>
                <w:webHidden/>
                <w:sz w:val="24"/>
                <w:szCs w:val="24"/>
              </w:rPr>
              <w:fldChar w:fldCharType="begin"/>
            </w:r>
            <w:r w:rsidR="007A1CCE" w:rsidRPr="00CE6FB2">
              <w:rPr>
                <w:rFonts w:ascii="Times New Roman" w:hAnsi="Times New Roman"/>
                <w:noProof/>
                <w:webHidden/>
                <w:sz w:val="24"/>
                <w:szCs w:val="24"/>
              </w:rPr>
              <w:instrText xml:space="preserve"> PAGEREF _Toc76856313 \h </w:instrText>
            </w:r>
            <w:r w:rsidR="007A1CCE" w:rsidRPr="00CE6FB2">
              <w:rPr>
                <w:rFonts w:ascii="Times New Roman" w:hAnsi="Times New Roman"/>
                <w:noProof/>
                <w:webHidden/>
                <w:sz w:val="24"/>
                <w:szCs w:val="24"/>
              </w:rPr>
            </w:r>
            <w:r w:rsidR="007A1CCE"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w:t>
            </w:r>
            <w:r w:rsidR="007A1CCE" w:rsidRPr="00CE6FB2">
              <w:rPr>
                <w:rFonts w:ascii="Times New Roman" w:hAnsi="Times New Roman"/>
                <w:noProof/>
                <w:webHidden/>
                <w:sz w:val="24"/>
                <w:szCs w:val="24"/>
              </w:rPr>
              <w:fldChar w:fldCharType="end"/>
            </w:r>
          </w:hyperlink>
        </w:p>
        <w:p w14:paraId="3131EE65" w14:textId="12BB39C2"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14" w:history="1">
            <w:r w:rsidRPr="00CE6FB2">
              <w:rPr>
                <w:rStyle w:val="Hyperlink"/>
                <w:rFonts w:ascii="Times New Roman" w:eastAsia="Times New Roman" w:hAnsi="Times New Roman" w:cs="Times New Roman"/>
                <w:noProof/>
                <w:sz w:val="24"/>
                <w:szCs w:val="24"/>
              </w:rPr>
              <w:t>1.2.3 Xác định phạm vi, khả năng, mục tiêu dự án của hệ thống mới</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_Toc76856314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28</w:t>
            </w:r>
            <w:r w:rsidRPr="00CE6FB2">
              <w:rPr>
                <w:rFonts w:ascii="Times New Roman" w:hAnsi="Times New Roman" w:cs="Times New Roman"/>
                <w:noProof/>
                <w:webHidden/>
                <w:sz w:val="24"/>
                <w:szCs w:val="24"/>
              </w:rPr>
              <w:fldChar w:fldCharType="end"/>
            </w:r>
          </w:hyperlink>
        </w:p>
        <w:p w14:paraId="639377B3" w14:textId="23180426"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15" w:history="1">
            <w:r w:rsidRPr="00CE6FB2">
              <w:rPr>
                <w:rStyle w:val="Hyperlink"/>
                <w:rFonts w:ascii="Times New Roman" w:eastAsia="Times New Roman" w:hAnsi="Times New Roman" w:cs="Times New Roman"/>
                <w:noProof/>
                <w:sz w:val="24"/>
                <w:szCs w:val="24"/>
              </w:rPr>
              <w:t>1.2.4 Phát họa giải pháp và cân nhắc tính khả thi</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_Toc76856315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30</w:t>
            </w:r>
            <w:r w:rsidRPr="00CE6FB2">
              <w:rPr>
                <w:rFonts w:ascii="Times New Roman" w:hAnsi="Times New Roman" w:cs="Times New Roman"/>
                <w:noProof/>
                <w:webHidden/>
                <w:sz w:val="24"/>
                <w:szCs w:val="24"/>
              </w:rPr>
              <w:fldChar w:fldCharType="end"/>
            </w:r>
          </w:hyperlink>
        </w:p>
        <w:p w14:paraId="2B63F428" w14:textId="73CC6BB5"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16" w:history="1">
            <w:r w:rsidRPr="00CE6FB2">
              <w:rPr>
                <w:rStyle w:val="Hyperlink"/>
                <w:rFonts w:ascii="Times New Roman" w:eastAsia="Times New Roman" w:hAnsi="Times New Roman" w:cs="Times New Roman"/>
                <w:noProof/>
                <w:sz w:val="24"/>
                <w:szCs w:val="24"/>
              </w:rPr>
              <w:t>1.2.5 Lập dự trù và kế hoạch triển khai dự án</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_Toc76856316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33</w:t>
            </w:r>
            <w:r w:rsidRPr="00CE6FB2">
              <w:rPr>
                <w:rFonts w:ascii="Times New Roman" w:hAnsi="Times New Roman" w:cs="Times New Roman"/>
                <w:noProof/>
                <w:webHidden/>
                <w:sz w:val="24"/>
                <w:szCs w:val="24"/>
              </w:rPr>
              <w:fldChar w:fldCharType="end"/>
            </w:r>
          </w:hyperlink>
        </w:p>
        <w:p w14:paraId="349A6C1D" w14:textId="19C98426" w:rsidR="007A1CCE" w:rsidRPr="00CE6FB2" w:rsidRDefault="007A1CCE">
          <w:pPr>
            <w:pStyle w:val="TOC1"/>
            <w:tabs>
              <w:tab w:val="right" w:leader="dot" w:pos="10070"/>
            </w:tabs>
            <w:rPr>
              <w:rFonts w:ascii="Times New Roman" w:hAnsi="Times New Roman"/>
              <w:noProof/>
              <w:sz w:val="24"/>
              <w:szCs w:val="24"/>
            </w:rPr>
          </w:pPr>
          <w:hyperlink w:anchor="_Toc76856317" w:history="1">
            <w:r w:rsidRPr="00CE6FB2">
              <w:rPr>
                <w:rStyle w:val="Hyperlink"/>
                <w:rFonts w:ascii="Times New Roman" w:hAnsi="Times New Roman"/>
                <w:noProof/>
                <w:sz w:val="24"/>
                <w:szCs w:val="24"/>
              </w:rPr>
              <w:t>CHƯƠNG 2: MÔ HÌNH HÓA YÊU CẦU</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_Toc76856317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35</w:t>
            </w:r>
            <w:r w:rsidRPr="00CE6FB2">
              <w:rPr>
                <w:rFonts w:ascii="Times New Roman" w:hAnsi="Times New Roman"/>
                <w:noProof/>
                <w:webHidden/>
                <w:sz w:val="24"/>
                <w:szCs w:val="24"/>
              </w:rPr>
              <w:fldChar w:fldCharType="end"/>
            </w:r>
          </w:hyperlink>
        </w:p>
        <w:p w14:paraId="23325640" w14:textId="2F84B8E7" w:rsidR="007A1CCE" w:rsidRPr="00CE6FB2" w:rsidRDefault="007A1CCE">
          <w:pPr>
            <w:pStyle w:val="TOC2"/>
            <w:tabs>
              <w:tab w:val="right" w:leader="dot" w:pos="10070"/>
            </w:tabs>
            <w:rPr>
              <w:rFonts w:ascii="Times New Roman" w:hAnsi="Times New Roman"/>
              <w:noProof/>
              <w:sz w:val="24"/>
              <w:szCs w:val="24"/>
            </w:rPr>
          </w:pPr>
          <w:hyperlink w:anchor="_Toc76856318" w:history="1">
            <w:r w:rsidRPr="00CE6FB2">
              <w:rPr>
                <w:rStyle w:val="Hyperlink"/>
                <w:rFonts w:ascii="Times New Roman" w:eastAsia="Times New Roman" w:hAnsi="Times New Roman"/>
                <w:noProof/>
                <w:sz w:val="24"/>
                <w:szCs w:val="24"/>
              </w:rPr>
              <w:t>2.1 Sơ đồ Use case.</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_Toc76856318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35</w:t>
            </w:r>
            <w:r w:rsidRPr="00CE6FB2">
              <w:rPr>
                <w:rFonts w:ascii="Times New Roman" w:hAnsi="Times New Roman"/>
                <w:noProof/>
                <w:webHidden/>
                <w:sz w:val="24"/>
                <w:szCs w:val="24"/>
              </w:rPr>
              <w:fldChar w:fldCharType="end"/>
            </w:r>
          </w:hyperlink>
        </w:p>
        <w:p w14:paraId="5D239430" w14:textId="1AC82F85"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19" w:history="1">
            <w:r w:rsidRPr="00CE6FB2">
              <w:rPr>
                <w:rStyle w:val="Hyperlink"/>
                <w:rFonts w:ascii="Times New Roman" w:eastAsia="Times New Roman" w:hAnsi="Times New Roman" w:cs="Times New Roman"/>
                <w:noProof/>
                <w:sz w:val="24"/>
                <w:szCs w:val="24"/>
              </w:rPr>
              <w:t>2.1.1 Sơ đồ Use case tổng quan</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_Toc76856319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36</w:t>
            </w:r>
            <w:r w:rsidRPr="00CE6FB2">
              <w:rPr>
                <w:rFonts w:ascii="Times New Roman" w:hAnsi="Times New Roman" w:cs="Times New Roman"/>
                <w:noProof/>
                <w:webHidden/>
                <w:sz w:val="24"/>
                <w:szCs w:val="24"/>
              </w:rPr>
              <w:fldChar w:fldCharType="end"/>
            </w:r>
          </w:hyperlink>
        </w:p>
        <w:p w14:paraId="38F8E575" w14:textId="3488D65A"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20" w:history="1">
            <w:r w:rsidRPr="00CE6FB2">
              <w:rPr>
                <w:rStyle w:val="Hyperlink"/>
                <w:rFonts w:ascii="Times New Roman" w:eastAsia="Times New Roman" w:hAnsi="Times New Roman" w:cs="Times New Roman"/>
                <w:noProof/>
                <w:sz w:val="24"/>
                <w:szCs w:val="24"/>
              </w:rPr>
              <w:t>2.1.2 Danh sách các Actor</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_Toc76856320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37</w:t>
            </w:r>
            <w:r w:rsidRPr="00CE6FB2">
              <w:rPr>
                <w:rFonts w:ascii="Times New Roman" w:hAnsi="Times New Roman" w:cs="Times New Roman"/>
                <w:noProof/>
                <w:webHidden/>
                <w:sz w:val="24"/>
                <w:szCs w:val="24"/>
              </w:rPr>
              <w:fldChar w:fldCharType="end"/>
            </w:r>
          </w:hyperlink>
        </w:p>
        <w:p w14:paraId="3F87822F" w14:textId="4D23AF16"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21" w:history="1">
            <w:r w:rsidRPr="00CE6FB2">
              <w:rPr>
                <w:rStyle w:val="Hyperlink"/>
                <w:rFonts w:ascii="Times New Roman" w:eastAsia="Times New Roman" w:hAnsi="Times New Roman" w:cs="Times New Roman"/>
                <w:noProof/>
                <w:sz w:val="24"/>
                <w:szCs w:val="24"/>
              </w:rPr>
              <w:t>2.1.3 Danh sách các Use case</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_Toc76856321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37</w:t>
            </w:r>
            <w:r w:rsidRPr="00CE6FB2">
              <w:rPr>
                <w:rFonts w:ascii="Times New Roman" w:hAnsi="Times New Roman" w:cs="Times New Roman"/>
                <w:noProof/>
                <w:webHidden/>
                <w:sz w:val="24"/>
                <w:szCs w:val="24"/>
              </w:rPr>
              <w:fldChar w:fldCharType="end"/>
            </w:r>
          </w:hyperlink>
        </w:p>
        <w:p w14:paraId="4C9A2641" w14:textId="501E7C3F"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22" w:history="1">
            <w:r w:rsidRPr="00CE6FB2">
              <w:rPr>
                <w:rStyle w:val="Hyperlink"/>
                <w:rFonts w:ascii="Times New Roman" w:eastAsia="Times New Roman" w:hAnsi="Times New Roman" w:cs="Times New Roman"/>
                <w:noProof/>
                <w:sz w:val="24"/>
                <w:szCs w:val="24"/>
              </w:rPr>
              <w:t>2.1.4 Đặc tả Use-case</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_Toc76856322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38</w:t>
            </w:r>
            <w:r w:rsidRPr="00CE6FB2">
              <w:rPr>
                <w:rFonts w:ascii="Times New Roman" w:hAnsi="Times New Roman" w:cs="Times New Roman"/>
                <w:noProof/>
                <w:webHidden/>
                <w:sz w:val="24"/>
                <w:szCs w:val="24"/>
              </w:rPr>
              <w:fldChar w:fldCharType="end"/>
            </w:r>
          </w:hyperlink>
        </w:p>
        <w:p w14:paraId="50BA7C01" w14:textId="3011DFB9" w:rsidR="007A1CCE" w:rsidRPr="00CE6FB2" w:rsidRDefault="007A1CCE">
          <w:pPr>
            <w:pStyle w:val="TOC1"/>
            <w:tabs>
              <w:tab w:val="right" w:leader="dot" w:pos="10070"/>
            </w:tabs>
            <w:rPr>
              <w:rFonts w:ascii="Times New Roman" w:hAnsi="Times New Roman"/>
              <w:noProof/>
              <w:sz w:val="24"/>
              <w:szCs w:val="24"/>
            </w:rPr>
          </w:pPr>
          <w:hyperlink w:anchor="_Toc76856323" w:history="1">
            <w:r w:rsidRPr="00CE6FB2">
              <w:rPr>
                <w:rStyle w:val="Hyperlink"/>
                <w:rFonts w:ascii="Times New Roman" w:hAnsi="Times New Roman"/>
                <w:noProof/>
                <w:sz w:val="24"/>
                <w:szCs w:val="24"/>
              </w:rPr>
              <w:t>CHƯƠNG 3: THIẾT KẾ SEQUENCE DIAGRAM</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_Toc76856323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83</w:t>
            </w:r>
            <w:r w:rsidRPr="00CE6FB2">
              <w:rPr>
                <w:rFonts w:ascii="Times New Roman" w:hAnsi="Times New Roman"/>
                <w:noProof/>
                <w:webHidden/>
                <w:sz w:val="24"/>
                <w:szCs w:val="24"/>
              </w:rPr>
              <w:fldChar w:fldCharType="end"/>
            </w:r>
          </w:hyperlink>
        </w:p>
        <w:p w14:paraId="1D341DE3" w14:textId="4FD8D590" w:rsidR="007A1CCE" w:rsidRPr="00CE6FB2" w:rsidRDefault="007A1CCE">
          <w:pPr>
            <w:pStyle w:val="TOC1"/>
            <w:tabs>
              <w:tab w:val="right" w:leader="dot" w:pos="10070"/>
            </w:tabs>
            <w:rPr>
              <w:rFonts w:ascii="Times New Roman" w:hAnsi="Times New Roman"/>
              <w:noProof/>
              <w:sz w:val="24"/>
              <w:szCs w:val="24"/>
            </w:rPr>
          </w:pPr>
          <w:hyperlink w:anchor="_Toc76856324" w:history="1">
            <w:r w:rsidRPr="00CE6FB2">
              <w:rPr>
                <w:rStyle w:val="Hyperlink"/>
                <w:rFonts w:ascii="Times New Roman" w:hAnsi="Times New Roman"/>
                <w:noProof/>
                <w:sz w:val="24"/>
                <w:szCs w:val="24"/>
              </w:rPr>
              <w:t>CHƯƠNG 4: THIẾT KẾ CLASS DIAGRAM</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_Toc76856324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116</w:t>
            </w:r>
            <w:r w:rsidRPr="00CE6FB2">
              <w:rPr>
                <w:rFonts w:ascii="Times New Roman" w:hAnsi="Times New Roman"/>
                <w:noProof/>
                <w:webHidden/>
                <w:sz w:val="24"/>
                <w:szCs w:val="24"/>
              </w:rPr>
              <w:fldChar w:fldCharType="end"/>
            </w:r>
          </w:hyperlink>
        </w:p>
        <w:p w14:paraId="736B5A0A" w14:textId="47F533F9" w:rsidR="007A1CCE" w:rsidRPr="00CE6FB2" w:rsidRDefault="007A1CCE">
          <w:pPr>
            <w:pStyle w:val="TOC2"/>
            <w:tabs>
              <w:tab w:val="right" w:leader="dot" w:pos="10070"/>
            </w:tabs>
            <w:rPr>
              <w:rFonts w:ascii="Times New Roman" w:hAnsi="Times New Roman"/>
              <w:noProof/>
              <w:sz w:val="24"/>
              <w:szCs w:val="24"/>
            </w:rPr>
          </w:pPr>
          <w:hyperlink w:anchor="_Toc76856325" w:history="1">
            <w:r w:rsidRPr="00CE6FB2">
              <w:rPr>
                <w:rStyle w:val="Hyperlink"/>
                <w:rFonts w:ascii="Times New Roman" w:eastAsia="Times New Roman" w:hAnsi="Times New Roman"/>
                <w:noProof/>
                <w:sz w:val="24"/>
                <w:szCs w:val="24"/>
              </w:rPr>
              <w:t>4.1 Class Diagram Quản lý phòng</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_Toc76856325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116</w:t>
            </w:r>
            <w:r w:rsidRPr="00CE6FB2">
              <w:rPr>
                <w:rFonts w:ascii="Times New Roman" w:hAnsi="Times New Roman"/>
                <w:noProof/>
                <w:webHidden/>
                <w:sz w:val="24"/>
                <w:szCs w:val="24"/>
              </w:rPr>
              <w:fldChar w:fldCharType="end"/>
            </w:r>
          </w:hyperlink>
        </w:p>
        <w:p w14:paraId="786A23E5" w14:textId="01F8BF71" w:rsidR="007A1CCE" w:rsidRPr="00CE6FB2" w:rsidRDefault="007A1CCE">
          <w:pPr>
            <w:pStyle w:val="TOC2"/>
            <w:tabs>
              <w:tab w:val="right" w:leader="dot" w:pos="10070"/>
            </w:tabs>
            <w:rPr>
              <w:rFonts w:ascii="Times New Roman" w:hAnsi="Times New Roman"/>
              <w:noProof/>
              <w:sz w:val="24"/>
              <w:szCs w:val="24"/>
            </w:rPr>
          </w:pPr>
          <w:hyperlink w:anchor="_Toc76856326" w:history="1">
            <w:r w:rsidRPr="00CE6FB2">
              <w:rPr>
                <w:rStyle w:val="Hyperlink"/>
                <w:rFonts w:ascii="Times New Roman" w:eastAsia="Times New Roman" w:hAnsi="Times New Roman"/>
                <w:noProof/>
                <w:sz w:val="24"/>
                <w:szCs w:val="24"/>
              </w:rPr>
              <w:t>4.2 Class Diagram Quản lý nhân viên</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_Toc76856326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116</w:t>
            </w:r>
            <w:r w:rsidRPr="00CE6FB2">
              <w:rPr>
                <w:rFonts w:ascii="Times New Roman" w:hAnsi="Times New Roman"/>
                <w:noProof/>
                <w:webHidden/>
                <w:sz w:val="24"/>
                <w:szCs w:val="24"/>
              </w:rPr>
              <w:fldChar w:fldCharType="end"/>
            </w:r>
          </w:hyperlink>
        </w:p>
        <w:p w14:paraId="1AF0088C" w14:textId="0B19F68D" w:rsidR="007A1CCE" w:rsidRPr="00CE6FB2" w:rsidRDefault="007A1CCE">
          <w:pPr>
            <w:pStyle w:val="TOC2"/>
            <w:tabs>
              <w:tab w:val="right" w:leader="dot" w:pos="10070"/>
            </w:tabs>
            <w:rPr>
              <w:rFonts w:ascii="Times New Roman" w:hAnsi="Times New Roman"/>
              <w:noProof/>
              <w:sz w:val="24"/>
              <w:szCs w:val="24"/>
            </w:rPr>
          </w:pPr>
          <w:hyperlink w:anchor="_Toc76856327" w:history="1">
            <w:r w:rsidRPr="00CE6FB2">
              <w:rPr>
                <w:rStyle w:val="Hyperlink"/>
                <w:rFonts w:ascii="Times New Roman" w:eastAsia="Times New Roman" w:hAnsi="Times New Roman"/>
                <w:noProof/>
                <w:sz w:val="24"/>
                <w:szCs w:val="24"/>
              </w:rPr>
              <w:t>4.3 Class Diagram Quản lý quy định</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_Toc76856327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117</w:t>
            </w:r>
            <w:r w:rsidRPr="00CE6FB2">
              <w:rPr>
                <w:rFonts w:ascii="Times New Roman" w:hAnsi="Times New Roman"/>
                <w:noProof/>
                <w:webHidden/>
                <w:sz w:val="24"/>
                <w:szCs w:val="24"/>
              </w:rPr>
              <w:fldChar w:fldCharType="end"/>
            </w:r>
          </w:hyperlink>
        </w:p>
        <w:p w14:paraId="05849C2F" w14:textId="6923209A" w:rsidR="007A1CCE" w:rsidRPr="00CE6FB2" w:rsidRDefault="007A1CCE">
          <w:pPr>
            <w:pStyle w:val="TOC2"/>
            <w:tabs>
              <w:tab w:val="right" w:leader="dot" w:pos="10070"/>
            </w:tabs>
            <w:rPr>
              <w:rFonts w:ascii="Times New Roman" w:hAnsi="Times New Roman"/>
              <w:noProof/>
              <w:sz w:val="24"/>
              <w:szCs w:val="24"/>
            </w:rPr>
          </w:pPr>
          <w:hyperlink w:anchor="_Toc76856328" w:history="1">
            <w:r w:rsidRPr="00CE6FB2">
              <w:rPr>
                <w:rStyle w:val="Hyperlink"/>
                <w:rFonts w:ascii="Times New Roman" w:eastAsia="Times New Roman" w:hAnsi="Times New Roman"/>
                <w:noProof/>
                <w:sz w:val="24"/>
                <w:szCs w:val="24"/>
              </w:rPr>
              <w:t>4.4 Class Diagram Quản lý phiếu thuê phòng</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_Toc76856328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118</w:t>
            </w:r>
            <w:r w:rsidRPr="00CE6FB2">
              <w:rPr>
                <w:rFonts w:ascii="Times New Roman" w:hAnsi="Times New Roman"/>
                <w:noProof/>
                <w:webHidden/>
                <w:sz w:val="24"/>
                <w:szCs w:val="24"/>
              </w:rPr>
              <w:fldChar w:fldCharType="end"/>
            </w:r>
          </w:hyperlink>
        </w:p>
        <w:p w14:paraId="4B6868D4" w14:textId="29381712" w:rsidR="007A1CCE" w:rsidRPr="00CE6FB2" w:rsidRDefault="007A1CCE">
          <w:pPr>
            <w:pStyle w:val="TOC2"/>
            <w:tabs>
              <w:tab w:val="right" w:leader="dot" w:pos="10070"/>
            </w:tabs>
            <w:rPr>
              <w:rFonts w:ascii="Times New Roman" w:hAnsi="Times New Roman"/>
              <w:noProof/>
              <w:sz w:val="24"/>
              <w:szCs w:val="24"/>
            </w:rPr>
          </w:pPr>
          <w:hyperlink w:anchor="_Toc76856329" w:history="1">
            <w:r w:rsidRPr="00CE6FB2">
              <w:rPr>
                <w:rStyle w:val="Hyperlink"/>
                <w:rFonts w:ascii="Times New Roman" w:eastAsia="Times New Roman" w:hAnsi="Times New Roman"/>
                <w:noProof/>
                <w:sz w:val="24"/>
                <w:szCs w:val="24"/>
              </w:rPr>
              <w:t>4.5 Class Diagram Quản lý phiếu dịch vụ</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_Toc76856329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119</w:t>
            </w:r>
            <w:r w:rsidRPr="00CE6FB2">
              <w:rPr>
                <w:rFonts w:ascii="Times New Roman" w:hAnsi="Times New Roman"/>
                <w:noProof/>
                <w:webHidden/>
                <w:sz w:val="24"/>
                <w:szCs w:val="24"/>
              </w:rPr>
              <w:fldChar w:fldCharType="end"/>
            </w:r>
          </w:hyperlink>
        </w:p>
        <w:p w14:paraId="7F8A57DE" w14:textId="2ACB25BA" w:rsidR="007A1CCE" w:rsidRPr="00CE6FB2" w:rsidRDefault="007A1CCE">
          <w:pPr>
            <w:pStyle w:val="TOC2"/>
            <w:tabs>
              <w:tab w:val="right" w:leader="dot" w:pos="10070"/>
            </w:tabs>
            <w:rPr>
              <w:rFonts w:ascii="Times New Roman" w:hAnsi="Times New Roman"/>
              <w:noProof/>
              <w:sz w:val="24"/>
              <w:szCs w:val="24"/>
            </w:rPr>
          </w:pPr>
          <w:hyperlink w:anchor="_Toc76856330" w:history="1">
            <w:r w:rsidRPr="00CE6FB2">
              <w:rPr>
                <w:rStyle w:val="Hyperlink"/>
                <w:rFonts w:ascii="Times New Roman" w:eastAsia="Times New Roman" w:hAnsi="Times New Roman"/>
                <w:noProof/>
                <w:sz w:val="24"/>
                <w:szCs w:val="24"/>
              </w:rPr>
              <w:t>4.6 Class Diagram Quản lý phiếu đặt trước</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_Toc76856330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120</w:t>
            </w:r>
            <w:r w:rsidRPr="00CE6FB2">
              <w:rPr>
                <w:rFonts w:ascii="Times New Roman" w:hAnsi="Times New Roman"/>
                <w:noProof/>
                <w:webHidden/>
                <w:sz w:val="24"/>
                <w:szCs w:val="24"/>
              </w:rPr>
              <w:fldChar w:fldCharType="end"/>
            </w:r>
          </w:hyperlink>
        </w:p>
        <w:p w14:paraId="7959CB18" w14:textId="2FD0769E" w:rsidR="007A1CCE" w:rsidRPr="00CE6FB2" w:rsidRDefault="007A1CCE">
          <w:pPr>
            <w:pStyle w:val="TOC2"/>
            <w:tabs>
              <w:tab w:val="right" w:leader="dot" w:pos="10070"/>
            </w:tabs>
            <w:rPr>
              <w:rFonts w:ascii="Times New Roman" w:hAnsi="Times New Roman"/>
              <w:noProof/>
              <w:sz w:val="24"/>
              <w:szCs w:val="24"/>
            </w:rPr>
          </w:pPr>
          <w:hyperlink w:anchor="_Toc76856331" w:history="1">
            <w:r w:rsidRPr="00CE6FB2">
              <w:rPr>
                <w:rStyle w:val="Hyperlink"/>
                <w:rFonts w:ascii="Times New Roman" w:eastAsia="Times New Roman" w:hAnsi="Times New Roman"/>
                <w:noProof/>
                <w:sz w:val="24"/>
                <w:szCs w:val="24"/>
              </w:rPr>
              <w:t>4.7 Class Diagram Quản lý khuyễn mãi</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_Toc76856331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121</w:t>
            </w:r>
            <w:r w:rsidRPr="00CE6FB2">
              <w:rPr>
                <w:rFonts w:ascii="Times New Roman" w:hAnsi="Times New Roman"/>
                <w:noProof/>
                <w:webHidden/>
                <w:sz w:val="24"/>
                <w:szCs w:val="24"/>
              </w:rPr>
              <w:fldChar w:fldCharType="end"/>
            </w:r>
          </w:hyperlink>
        </w:p>
        <w:p w14:paraId="04D143D8" w14:textId="5AAC1AD2" w:rsidR="007A1CCE" w:rsidRPr="00CE6FB2" w:rsidRDefault="007A1CCE">
          <w:pPr>
            <w:pStyle w:val="TOC2"/>
            <w:tabs>
              <w:tab w:val="right" w:leader="dot" w:pos="10070"/>
            </w:tabs>
            <w:rPr>
              <w:rFonts w:ascii="Times New Roman" w:hAnsi="Times New Roman"/>
              <w:noProof/>
              <w:sz w:val="24"/>
              <w:szCs w:val="24"/>
            </w:rPr>
          </w:pPr>
          <w:hyperlink w:anchor="_Toc76856332" w:history="1">
            <w:r w:rsidRPr="00CE6FB2">
              <w:rPr>
                <w:rStyle w:val="Hyperlink"/>
                <w:rFonts w:ascii="Times New Roman" w:eastAsia="Times New Roman" w:hAnsi="Times New Roman"/>
                <w:noProof/>
                <w:sz w:val="24"/>
                <w:szCs w:val="24"/>
              </w:rPr>
              <w:t>4.8 Class Diagram Quản lý khách hàng</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_Toc76856332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121</w:t>
            </w:r>
            <w:r w:rsidRPr="00CE6FB2">
              <w:rPr>
                <w:rFonts w:ascii="Times New Roman" w:hAnsi="Times New Roman"/>
                <w:noProof/>
                <w:webHidden/>
                <w:sz w:val="24"/>
                <w:szCs w:val="24"/>
              </w:rPr>
              <w:fldChar w:fldCharType="end"/>
            </w:r>
          </w:hyperlink>
        </w:p>
        <w:p w14:paraId="6B246D23" w14:textId="35A6EC48" w:rsidR="007A1CCE" w:rsidRPr="00CE6FB2" w:rsidRDefault="007A1CCE">
          <w:pPr>
            <w:pStyle w:val="TOC2"/>
            <w:tabs>
              <w:tab w:val="right" w:leader="dot" w:pos="10070"/>
            </w:tabs>
            <w:rPr>
              <w:rFonts w:ascii="Times New Roman" w:hAnsi="Times New Roman"/>
              <w:noProof/>
              <w:sz w:val="24"/>
              <w:szCs w:val="24"/>
            </w:rPr>
          </w:pPr>
          <w:hyperlink w:anchor="_Toc76856333" w:history="1">
            <w:r w:rsidRPr="00CE6FB2">
              <w:rPr>
                <w:rStyle w:val="Hyperlink"/>
                <w:rFonts w:ascii="Times New Roman" w:eastAsia="Times New Roman" w:hAnsi="Times New Roman"/>
                <w:noProof/>
                <w:sz w:val="24"/>
                <w:szCs w:val="24"/>
              </w:rPr>
              <w:t>4.9 Class Diagram Quản lý hóa đơn</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_Toc76856333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122</w:t>
            </w:r>
            <w:r w:rsidRPr="00CE6FB2">
              <w:rPr>
                <w:rFonts w:ascii="Times New Roman" w:hAnsi="Times New Roman"/>
                <w:noProof/>
                <w:webHidden/>
                <w:sz w:val="24"/>
                <w:szCs w:val="24"/>
              </w:rPr>
              <w:fldChar w:fldCharType="end"/>
            </w:r>
          </w:hyperlink>
        </w:p>
        <w:p w14:paraId="6F7BD657" w14:textId="629A6A16" w:rsidR="007A1CCE" w:rsidRPr="00CE6FB2" w:rsidRDefault="007A1CCE">
          <w:pPr>
            <w:pStyle w:val="TOC2"/>
            <w:tabs>
              <w:tab w:val="right" w:leader="dot" w:pos="10070"/>
            </w:tabs>
            <w:rPr>
              <w:rFonts w:ascii="Times New Roman" w:hAnsi="Times New Roman"/>
              <w:noProof/>
              <w:sz w:val="24"/>
              <w:szCs w:val="24"/>
            </w:rPr>
          </w:pPr>
          <w:hyperlink w:anchor="_Toc76856334" w:history="1">
            <w:r w:rsidRPr="00CE6FB2">
              <w:rPr>
                <w:rStyle w:val="Hyperlink"/>
                <w:rFonts w:ascii="Times New Roman" w:eastAsia="Times New Roman" w:hAnsi="Times New Roman"/>
                <w:noProof/>
                <w:sz w:val="24"/>
                <w:szCs w:val="24"/>
              </w:rPr>
              <w:t>4.10 Class Diagram Quản lý dịch vụ</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_Toc76856334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122</w:t>
            </w:r>
            <w:r w:rsidRPr="00CE6FB2">
              <w:rPr>
                <w:rFonts w:ascii="Times New Roman" w:hAnsi="Times New Roman"/>
                <w:noProof/>
                <w:webHidden/>
                <w:sz w:val="24"/>
                <w:szCs w:val="24"/>
              </w:rPr>
              <w:fldChar w:fldCharType="end"/>
            </w:r>
          </w:hyperlink>
        </w:p>
        <w:p w14:paraId="7CDAC6E8" w14:textId="5A37C352" w:rsidR="007A1CCE" w:rsidRPr="00CE6FB2" w:rsidRDefault="007A1CCE">
          <w:pPr>
            <w:pStyle w:val="TOC2"/>
            <w:tabs>
              <w:tab w:val="right" w:leader="dot" w:pos="10070"/>
            </w:tabs>
            <w:rPr>
              <w:rFonts w:ascii="Times New Roman" w:hAnsi="Times New Roman"/>
              <w:noProof/>
              <w:sz w:val="24"/>
              <w:szCs w:val="24"/>
            </w:rPr>
          </w:pPr>
          <w:hyperlink w:anchor="_Toc76856335" w:history="1">
            <w:r w:rsidRPr="00CE6FB2">
              <w:rPr>
                <w:rStyle w:val="Hyperlink"/>
                <w:rFonts w:ascii="Times New Roman" w:eastAsia="Times New Roman" w:hAnsi="Times New Roman"/>
                <w:noProof/>
                <w:sz w:val="24"/>
                <w:szCs w:val="24"/>
              </w:rPr>
              <w:t>4.11 Kiểm tra tình trạng phòng</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_Toc76856335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123</w:t>
            </w:r>
            <w:r w:rsidRPr="00CE6FB2">
              <w:rPr>
                <w:rFonts w:ascii="Times New Roman" w:hAnsi="Times New Roman"/>
                <w:noProof/>
                <w:webHidden/>
                <w:sz w:val="24"/>
                <w:szCs w:val="24"/>
              </w:rPr>
              <w:fldChar w:fldCharType="end"/>
            </w:r>
          </w:hyperlink>
        </w:p>
        <w:p w14:paraId="700DA37F" w14:textId="2EFAE459" w:rsidR="007A1CCE" w:rsidRPr="00CE6FB2" w:rsidRDefault="007A1CCE">
          <w:pPr>
            <w:pStyle w:val="TOC2"/>
            <w:tabs>
              <w:tab w:val="right" w:leader="dot" w:pos="10070"/>
            </w:tabs>
            <w:rPr>
              <w:rFonts w:ascii="Times New Roman" w:hAnsi="Times New Roman"/>
              <w:noProof/>
              <w:sz w:val="24"/>
              <w:szCs w:val="24"/>
            </w:rPr>
          </w:pPr>
          <w:hyperlink w:anchor="_Toc76856336" w:history="1">
            <w:r w:rsidRPr="00CE6FB2">
              <w:rPr>
                <w:rStyle w:val="Hyperlink"/>
                <w:rFonts w:ascii="Times New Roman" w:eastAsia="Times New Roman" w:hAnsi="Times New Roman"/>
                <w:noProof/>
                <w:sz w:val="24"/>
                <w:szCs w:val="24"/>
              </w:rPr>
              <w:t>4.12 Đăng nhập</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_Toc76856336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123</w:t>
            </w:r>
            <w:r w:rsidRPr="00CE6FB2">
              <w:rPr>
                <w:rFonts w:ascii="Times New Roman" w:hAnsi="Times New Roman"/>
                <w:noProof/>
                <w:webHidden/>
                <w:sz w:val="24"/>
                <w:szCs w:val="24"/>
              </w:rPr>
              <w:fldChar w:fldCharType="end"/>
            </w:r>
          </w:hyperlink>
        </w:p>
        <w:p w14:paraId="56462AA8" w14:textId="0D83FAA1" w:rsidR="007A1CCE" w:rsidRPr="00CE6FB2" w:rsidRDefault="007A1CCE">
          <w:pPr>
            <w:pStyle w:val="TOC2"/>
            <w:tabs>
              <w:tab w:val="right" w:leader="dot" w:pos="10070"/>
            </w:tabs>
            <w:rPr>
              <w:rFonts w:ascii="Times New Roman" w:hAnsi="Times New Roman"/>
              <w:noProof/>
              <w:sz w:val="24"/>
              <w:szCs w:val="24"/>
            </w:rPr>
          </w:pPr>
          <w:hyperlink w:anchor="_Toc76856337" w:history="1">
            <w:r w:rsidRPr="00CE6FB2">
              <w:rPr>
                <w:rStyle w:val="Hyperlink"/>
                <w:rFonts w:ascii="Times New Roman" w:eastAsia="Times New Roman" w:hAnsi="Times New Roman"/>
                <w:noProof/>
                <w:sz w:val="24"/>
                <w:szCs w:val="24"/>
              </w:rPr>
              <w:t>4.13 Đăng xuất</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_Toc76856337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124</w:t>
            </w:r>
            <w:r w:rsidRPr="00CE6FB2">
              <w:rPr>
                <w:rFonts w:ascii="Times New Roman" w:hAnsi="Times New Roman"/>
                <w:noProof/>
                <w:webHidden/>
                <w:sz w:val="24"/>
                <w:szCs w:val="24"/>
              </w:rPr>
              <w:fldChar w:fldCharType="end"/>
            </w:r>
          </w:hyperlink>
        </w:p>
        <w:p w14:paraId="5CDF620B" w14:textId="0160830B" w:rsidR="007A1CCE" w:rsidRPr="00CE6FB2" w:rsidRDefault="007A1CCE">
          <w:pPr>
            <w:pStyle w:val="TOC2"/>
            <w:tabs>
              <w:tab w:val="right" w:leader="dot" w:pos="10070"/>
            </w:tabs>
            <w:rPr>
              <w:rFonts w:ascii="Times New Roman" w:hAnsi="Times New Roman"/>
              <w:noProof/>
              <w:sz w:val="24"/>
              <w:szCs w:val="24"/>
            </w:rPr>
          </w:pPr>
          <w:hyperlink w:anchor="_Toc76856338" w:history="1">
            <w:r w:rsidRPr="00CE6FB2">
              <w:rPr>
                <w:rStyle w:val="Hyperlink"/>
                <w:rFonts w:ascii="Times New Roman" w:eastAsia="Times New Roman" w:hAnsi="Times New Roman"/>
                <w:noProof/>
                <w:sz w:val="24"/>
                <w:szCs w:val="24"/>
              </w:rPr>
              <w:t>4.14 Cập nhật tình trạng phòng</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_Toc76856338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124</w:t>
            </w:r>
            <w:r w:rsidRPr="00CE6FB2">
              <w:rPr>
                <w:rFonts w:ascii="Times New Roman" w:hAnsi="Times New Roman"/>
                <w:noProof/>
                <w:webHidden/>
                <w:sz w:val="24"/>
                <w:szCs w:val="24"/>
              </w:rPr>
              <w:fldChar w:fldCharType="end"/>
            </w:r>
          </w:hyperlink>
        </w:p>
        <w:p w14:paraId="00C1393C" w14:textId="242896B3" w:rsidR="007A1CCE" w:rsidRPr="00CE6FB2" w:rsidRDefault="007A1CCE">
          <w:pPr>
            <w:pStyle w:val="TOC1"/>
            <w:tabs>
              <w:tab w:val="right" w:leader="dot" w:pos="10070"/>
            </w:tabs>
            <w:rPr>
              <w:rFonts w:ascii="Times New Roman" w:hAnsi="Times New Roman"/>
              <w:noProof/>
              <w:sz w:val="24"/>
              <w:szCs w:val="24"/>
            </w:rPr>
          </w:pPr>
          <w:hyperlink w:anchor="_Toc76856339" w:history="1">
            <w:r w:rsidRPr="00CE6FB2">
              <w:rPr>
                <w:rStyle w:val="Hyperlink"/>
                <w:rFonts w:ascii="Times New Roman" w:hAnsi="Times New Roman"/>
                <w:noProof/>
                <w:sz w:val="24"/>
                <w:szCs w:val="24"/>
              </w:rPr>
              <w:t>CHƯƠNG 5: THIẾT KẾ STATE DIAGRAM</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_Toc76856339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125</w:t>
            </w:r>
            <w:r w:rsidRPr="00CE6FB2">
              <w:rPr>
                <w:rFonts w:ascii="Times New Roman" w:hAnsi="Times New Roman"/>
                <w:noProof/>
                <w:webHidden/>
                <w:sz w:val="24"/>
                <w:szCs w:val="24"/>
              </w:rPr>
              <w:fldChar w:fldCharType="end"/>
            </w:r>
          </w:hyperlink>
        </w:p>
        <w:p w14:paraId="0FBD623B" w14:textId="1E207654"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40" w:history="1">
            <w:r w:rsidRPr="00CE6FB2">
              <w:rPr>
                <w:rStyle w:val="Hyperlink"/>
                <w:rFonts w:ascii="Times New Roman" w:eastAsia="Times New Roman" w:hAnsi="Times New Roman" w:cs="Times New Roman"/>
                <w:noProof/>
                <w:sz w:val="24"/>
                <w:szCs w:val="24"/>
              </w:rPr>
              <w:t>5.1 State Diagram Đăng nhập</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_Toc76856340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125</w:t>
            </w:r>
            <w:r w:rsidRPr="00CE6FB2">
              <w:rPr>
                <w:rFonts w:ascii="Times New Roman" w:hAnsi="Times New Roman" w:cs="Times New Roman"/>
                <w:noProof/>
                <w:webHidden/>
                <w:sz w:val="24"/>
                <w:szCs w:val="24"/>
              </w:rPr>
              <w:fldChar w:fldCharType="end"/>
            </w:r>
          </w:hyperlink>
        </w:p>
        <w:p w14:paraId="6F6E2415" w14:textId="5C4ED2E5"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41" w:history="1">
            <w:r w:rsidRPr="00CE6FB2">
              <w:rPr>
                <w:rStyle w:val="Hyperlink"/>
                <w:rFonts w:ascii="Times New Roman" w:eastAsia="Times New Roman" w:hAnsi="Times New Roman" w:cs="Times New Roman"/>
                <w:noProof/>
                <w:sz w:val="24"/>
                <w:szCs w:val="24"/>
              </w:rPr>
              <w:t>5.2 State Diagram Tình trạng phòng</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_Toc76856341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125</w:t>
            </w:r>
            <w:r w:rsidRPr="00CE6FB2">
              <w:rPr>
                <w:rFonts w:ascii="Times New Roman" w:hAnsi="Times New Roman" w:cs="Times New Roman"/>
                <w:noProof/>
                <w:webHidden/>
                <w:sz w:val="24"/>
                <w:szCs w:val="24"/>
              </w:rPr>
              <w:fldChar w:fldCharType="end"/>
            </w:r>
          </w:hyperlink>
        </w:p>
        <w:p w14:paraId="6F6B3D3D" w14:textId="54180A3C"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42" w:history="1">
            <w:r w:rsidRPr="00CE6FB2">
              <w:rPr>
                <w:rStyle w:val="Hyperlink"/>
                <w:rFonts w:ascii="Times New Roman" w:eastAsia="Times New Roman" w:hAnsi="Times New Roman" w:cs="Times New Roman"/>
                <w:noProof/>
                <w:sz w:val="24"/>
                <w:szCs w:val="24"/>
              </w:rPr>
              <w:t>5.3 State Diagram Tình trạng phiếu thuê phòng và phiếu đặt trước</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_Toc76856342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126</w:t>
            </w:r>
            <w:r w:rsidRPr="00CE6FB2">
              <w:rPr>
                <w:rFonts w:ascii="Times New Roman" w:hAnsi="Times New Roman" w:cs="Times New Roman"/>
                <w:noProof/>
                <w:webHidden/>
                <w:sz w:val="24"/>
                <w:szCs w:val="24"/>
              </w:rPr>
              <w:fldChar w:fldCharType="end"/>
            </w:r>
          </w:hyperlink>
        </w:p>
        <w:p w14:paraId="00193C48" w14:textId="6B6B7D74"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43" w:history="1">
            <w:r w:rsidRPr="00CE6FB2">
              <w:rPr>
                <w:rStyle w:val="Hyperlink"/>
                <w:rFonts w:ascii="Times New Roman" w:eastAsia="Times New Roman" w:hAnsi="Times New Roman" w:cs="Times New Roman"/>
                <w:noProof/>
                <w:sz w:val="24"/>
                <w:szCs w:val="24"/>
              </w:rPr>
              <w:t>5.4 State Diagram Hóa đơn</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_Toc76856343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126</w:t>
            </w:r>
            <w:r w:rsidRPr="00CE6FB2">
              <w:rPr>
                <w:rFonts w:ascii="Times New Roman" w:hAnsi="Times New Roman" w:cs="Times New Roman"/>
                <w:noProof/>
                <w:webHidden/>
                <w:sz w:val="24"/>
                <w:szCs w:val="24"/>
              </w:rPr>
              <w:fldChar w:fldCharType="end"/>
            </w:r>
          </w:hyperlink>
        </w:p>
        <w:p w14:paraId="632A5804" w14:textId="6D01C4DA" w:rsidR="007A1CCE" w:rsidRPr="00CE6FB2" w:rsidRDefault="007A1CCE">
          <w:pPr>
            <w:pStyle w:val="TOC1"/>
            <w:tabs>
              <w:tab w:val="right" w:leader="dot" w:pos="10070"/>
            </w:tabs>
            <w:rPr>
              <w:rFonts w:ascii="Times New Roman" w:hAnsi="Times New Roman"/>
              <w:noProof/>
              <w:sz w:val="24"/>
              <w:szCs w:val="24"/>
            </w:rPr>
          </w:pPr>
          <w:hyperlink w:anchor="_Toc76856344" w:history="1">
            <w:r w:rsidRPr="00CE6FB2">
              <w:rPr>
                <w:rStyle w:val="Hyperlink"/>
                <w:rFonts w:ascii="Times New Roman" w:hAnsi="Times New Roman"/>
                <w:noProof/>
                <w:sz w:val="24"/>
                <w:szCs w:val="24"/>
              </w:rPr>
              <w:t>CHƯƠNG 6: PHÂN TÍCH THIẾT KẾ THÀNH PHẦN DỮ LIỆU</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_Toc76856344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127</w:t>
            </w:r>
            <w:r w:rsidRPr="00CE6FB2">
              <w:rPr>
                <w:rFonts w:ascii="Times New Roman" w:hAnsi="Times New Roman"/>
                <w:noProof/>
                <w:webHidden/>
                <w:sz w:val="24"/>
                <w:szCs w:val="24"/>
              </w:rPr>
              <w:fldChar w:fldCharType="end"/>
            </w:r>
          </w:hyperlink>
        </w:p>
        <w:p w14:paraId="6A7F84B1" w14:textId="5FEA57DF" w:rsidR="007A1CCE" w:rsidRPr="00CE6FB2" w:rsidRDefault="007A1CCE">
          <w:pPr>
            <w:pStyle w:val="TOC2"/>
            <w:tabs>
              <w:tab w:val="left" w:pos="880"/>
              <w:tab w:val="right" w:leader="dot" w:pos="10070"/>
            </w:tabs>
            <w:rPr>
              <w:rFonts w:ascii="Times New Roman" w:hAnsi="Times New Roman"/>
              <w:noProof/>
              <w:sz w:val="24"/>
              <w:szCs w:val="24"/>
            </w:rPr>
          </w:pPr>
          <w:hyperlink w:anchor="_Toc76856345" w:history="1">
            <w:r w:rsidRPr="00CE6FB2">
              <w:rPr>
                <w:rStyle w:val="Hyperlink"/>
                <w:rFonts w:ascii="Times New Roman" w:eastAsia="Times New Roman" w:hAnsi="Times New Roman"/>
                <w:noProof/>
                <w:sz w:val="24"/>
                <w:szCs w:val="24"/>
              </w:rPr>
              <w:t>6.1.</w:t>
            </w:r>
            <w:r w:rsidRPr="00CE6FB2">
              <w:rPr>
                <w:rFonts w:ascii="Times New Roman" w:hAnsi="Times New Roman"/>
                <w:noProof/>
                <w:sz w:val="24"/>
                <w:szCs w:val="24"/>
              </w:rPr>
              <w:tab/>
            </w:r>
            <w:r w:rsidRPr="00CE6FB2">
              <w:rPr>
                <w:rStyle w:val="Hyperlink"/>
                <w:rFonts w:ascii="Times New Roman" w:eastAsia="Times New Roman" w:hAnsi="Times New Roman"/>
                <w:noProof/>
                <w:sz w:val="24"/>
                <w:szCs w:val="24"/>
              </w:rPr>
              <w:t>Thiết kế mô hình ERD mức quan niệm</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_Toc76856345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127</w:t>
            </w:r>
            <w:r w:rsidRPr="00CE6FB2">
              <w:rPr>
                <w:rFonts w:ascii="Times New Roman" w:hAnsi="Times New Roman"/>
                <w:noProof/>
                <w:webHidden/>
                <w:sz w:val="24"/>
                <w:szCs w:val="24"/>
              </w:rPr>
              <w:fldChar w:fldCharType="end"/>
            </w:r>
          </w:hyperlink>
        </w:p>
        <w:p w14:paraId="39126FB7" w14:textId="12FD037E" w:rsidR="007A1CCE" w:rsidRPr="00CE6FB2" w:rsidRDefault="007A1CCE">
          <w:pPr>
            <w:pStyle w:val="TOC3"/>
            <w:tabs>
              <w:tab w:val="left" w:pos="1320"/>
              <w:tab w:val="right" w:leader="dot" w:pos="10070"/>
            </w:tabs>
            <w:rPr>
              <w:rFonts w:ascii="Times New Roman" w:eastAsiaTheme="minorEastAsia" w:hAnsi="Times New Roman" w:cs="Times New Roman"/>
              <w:noProof/>
              <w:sz w:val="24"/>
              <w:szCs w:val="24"/>
            </w:rPr>
          </w:pPr>
          <w:hyperlink w:anchor="_Toc76856346" w:history="1">
            <w:r w:rsidRPr="00CE6FB2">
              <w:rPr>
                <w:rStyle w:val="Hyperlink"/>
                <w:rFonts w:ascii="Times New Roman" w:eastAsia="Times New Roman" w:hAnsi="Times New Roman" w:cs="Times New Roman"/>
                <w:noProof/>
                <w:sz w:val="24"/>
                <w:szCs w:val="24"/>
              </w:rPr>
              <w:t>6.1.1.</w:t>
            </w:r>
            <w:r w:rsidRPr="00CE6FB2">
              <w:rPr>
                <w:rFonts w:ascii="Times New Roman" w:eastAsiaTheme="minorEastAsia" w:hAnsi="Times New Roman" w:cs="Times New Roman"/>
                <w:noProof/>
                <w:sz w:val="24"/>
                <w:szCs w:val="24"/>
              </w:rPr>
              <w:tab/>
            </w:r>
            <w:r w:rsidRPr="00CE6FB2">
              <w:rPr>
                <w:rStyle w:val="Hyperlink"/>
                <w:rFonts w:ascii="Times New Roman" w:eastAsia="Times New Roman" w:hAnsi="Times New Roman" w:cs="Times New Roman"/>
                <w:noProof/>
                <w:sz w:val="24"/>
                <w:szCs w:val="24"/>
              </w:rPr>
              <w:t>Mô hình thực thể/mối kết hợp</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_Toc76856346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127</w:t>
            </w:r>
            <w:r w:rsidRPr="00CE6FB2">
              <w:rPr>
                <w:rFonts w:ascii="Times New Roman" w:hAnsi="Times New Roman" w:cs="Times New Roman"/>
                <w:noProof/>
                <w:webHidden/>
                <w:sz w:val="24"/>
                <w:szCs w:val="24"/>
              </w:rPr>
              <w:fldChar w:fldCharType="end"/>
            </w:r>
          </w:hyperlink>
        </w:p>
        <w:p w14:paraId="13548B29" w14:textId="1686252F" w:rsidR="007A1CCE" w:rsidRPr="00CE6FB2" w:rsidRDefault="007A1CCE">
          <w:pPr>
            <w:pStyle w:val="TOC3"/>
            <w:tabs>
              <w:tab w:val="left" w:pos="1320"/>
              <w:tab w:val="right" w:leader="dot" w:pos="10070"/>
            </w:tabs>
            <w:rPr>
              <w:rFonts w:ascii="Times New Roman" w:eastAsiaTheme="minorEastAsia" w:hAnsi="Times New Roman" w:cs="Times New Roman"/>
              <w:noProof/>
              <w:sz w:val="24"/>
              <w:szCs w:val="24"/>
            </w:rPr>
          </w:pPr>
          <w:hyperlink w:anchor="_Toc76856347" w:history="1">
            <w:r w:rsidRPr="00CE6FB2">
              <w:rPr>
                <w:rStyle w:val="Hyperlink"/>
                <w:rFonts w:ascii="Times New Roman" w:eastAsia="Times New Roman" w:hAnsi="Times New Roman" w:cs="Times New Roman"/>
                <w:noProof/>
                <w:sz w:val="24"/>
                <w:szCs w:val="24"/>
              </w:rPr>
              <w:t>6.1.2.</w:t>
            </w:r>
            <w:r w:rsidRPr="00CE6FB2">
              <w:rPr>
                <w:rFonts w:ascii="Times New Roman" w:eastAsiaTheme="minorEastAsia" w:hAnsi="Times New Roman" w:cs="Times New Roman"/>
                <w:noProof/>
                <w:sz w:val="24"/>
                <w:szCs w:val="24"/>
              </w:rPr>
              <w:tab/>
            </w:r>
            <w:r w:rsidRPr="00CE6FB2">
              <w:rPr>
                <w:rStyle w:val="Hyperlink"/>
                <w:rFonts w:ascii="Times New Roman" w:eastAsia="Times New Roman" w:hAnsi="Times New Roman" w:cs="Times New Roman"/>
                <w:noProof/>
                <w:sz w:val="24"/>
                <w:szCs w:val="24"/>
              </w:rPr>
              <w:t>Bảng mô tả chi tiết thực thể mối kết hợp</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_Toc76856347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128</w:t>
            </w:r>
            <w:r w:rsidRPr="00CE6FB2">
              <w:rPr>
                <w:rFonts w:ascii="Times New Roman" w:hAnsi="Times New Roman" w:cs="Times New Roman"/>
                <w:noProof/>
                <w:webHidden/>
                <w:sz w:val="24"/>
                <w:szCs w:val="24"/>
              </w:rPr>
              <w:fldChar w:fldCharType="end"/>
            </w:r>
          </w:hyperlink>
        </w:p>
        <w:p w14:paraId="2D6B68E8" w14:textId="3450F872" w:rsidR="007A1CCE" w:rsidRPr="00CE6FB2" w:rsidRDefault="007A1CCE">
          <w:pPr>
            <w:pStyle w:val="TOC2"/>
            <w:tabs>
              <w:tab w:val="right" w:leader="dot" w:pos="10070"/>
            </w:tabs>
            <w:rPr>
              <w:rFonts w:ascii="Times New Roman" w:hAnsi="Times New Roman"/>
              <w:noProof/>
              <w:sz w:val="24"/>
              <w:szCs w:val="24"/>
            </w:rPr>
          </w:pPr>
          <w:hyperlink w:anchor="_Toc76856348" w:history="1">
            <w:r w:rsidRPr="00CE6FB2">
              <w:rPr>
                <w:rStyle w:val="Hyperlink"/>
                <w:rFonts w:ascii="Times New Roman" w:eastAsia="Times New Roman" w:hAnsi="Times New Roman"/>
                <w:noProof/>
                <w:sz w:val="24"/>
                <w:szCs w:val="24"/>
              </w:rPr>
              <w:t>6.2 Chuyển mô hình ERD sang mô hình dữ liệu quan hệ.</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_Toc76856348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148</w:t>
            </w:r>
            <w:r w:rsidRPr="00CE6FB2">
              <w:rPr>
                <w:rFonts w:ascii="Times New Roman" w:hAnsi="Times New Roman"/>
                <w:noProof/>
                <w:webHidden/>
                <w:sz w:val="24"/>
                <w:szCs w:val="24"/>
              </w:rPr>
              <w:fldChar w:fldCharType="end"/>
            </w:r>
          </w:hyperlink>
        </w:p>
        <w:p w14:paraId="0CA44AED" w14:textId="480CE671"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49" w:history="1">
            <w:r w:rsidRPr="00CE6FB2">
              <w:rPr>
                <w:rStyle w:val="Hyperlink"/>
                <w:rFonts w:ascii="Times New Roman" w:eastAsia="Times New Roman" w:hAnsi="Times New Roman" w:cs="Times New Roman"/>
                <w:noProof/>
                <w:sz w:val="24"/>
                <w:szCs w:val="24"/>
              </w:rPr>
              <w:t>6.2.1 Mô hình dữ liệu quan hệ ( mô hình dữ liệu mức vật lý )</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_Toc76856349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148</w:t>
            </w:r>
            <w:r w:rsidRPr="00CE6FB2">
              <w:rPr>
                <w:rFonts w:ascii="Times New Roman" w:hAnsi="Times New Roman" w:cs="Times New Roman"/>
                <w:noProof/>
                <w:webHidden/>
                <w:sz w:val="24"/>
                <w:szCs w:val="24"/>
              </w:rPr>
              <w:fldChar w:fldCharType="end"/>
            </w:r>
          </w:hyperlink>
        </w:p>
        <w:p w14:paraId="15DB13E2" w14:textId="131DB4D0"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50" w:history="1">
            <w:r w:rsidRPr="00CE6FB2">
              <w:rPr>
                <w:rStyle w:val="Hyperlink"/>
                <w:rFonts w:ascii="Times New Roman" w:eastAsia="Times New Roman" w:hAnsi="Times New Roman" w:cs="Times New Roman"/>
                <w:noProof/>
                <w:sz w:val="24"/>
                <w:szCs w:val="24"/>
              </w:rPr>
              <w:t>6.2.2 Bảng mô tả chi tiết</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_Toc76856350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149</w:t>
            </w:r>
            <w:r w:rsidRPr="00CE6FB2">
              <w:rPr>
                <w:rFonts w:ascii="Times New Roman" w:hAnsi="Times New Roman" w:cs="Times New Roman"/>
                <w:noProof/>
                <w:webHidden/>
                <w:sz w:val="24"/>
                <w:szCs w:val="24"/>
              </w:rPr>
              <w:fldChar w:fldCharType="end"/>
            </w:r>
          </w:hyperlink>
        </w:p>
        <w:p w14:paraId="109677E8" w14:textId="3ACFD6FA"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51" w:history="1">
            <w:r w:rsidRPr="00CE6FB2">
              <w:rPr>
                <w:rStyle w:val="Hyperlink"/>
                <w:rFonts w:ascii="Times New Roman" w:eastAsia="Times New Roman" w:hAnsi="Times New Roman" w:cs="Times New Roman"/>
                <w:noProof/>
                <w:sz w:val="24"/>
                <w:szCs w:val="24"/>
              </w:rPr>
              <w:t>6.2.2.1 Tên thực thể / mối kết hợp: Nhân viên</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_Toc76856351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149</w:t>
            </w:r>
            <w:r w:rsidRPr="00CE6FB2">
              <w:rPr>
                <w:rFonts w:ascii="Times New Roman" w:hAnsi="Times New Roman" w:cs="Times New Roman"/>
                <w:noProof/>
                <w:webHidden/>
                <w:sz w:val="24"/>
                <w:szCs w:val="24"/>
              </w:rPr>
              <w:fldChar w:fldCharType="end"/>
            </w:r>
          </w:hyperlink>
        </w:p>
        <w:p w14:paraId="7782B899" w14:textId="3A2455F8" w:rsidR="007A1CCE" w:rsidRPr="00CE6FB2" w:rsidRDefault="007A1CCE">
          <w:pPr>
            <w:pStyle w:val="TOC1"/>
            <w:tabs>
              <w:tab w:val="right" w:leader="dot" w:pos="10070"/>
            </w:tabs>
            <w:rPr>
              <w:rFonts w:ascii="Times New Roman" w:hAnsi="Times New Roman"/>
              <w:noProof/>
              <w:sz w:val="24"/>
              <w:szCs w:val="24"/>
            </w:rPr>
          </w:pPr>
          <w:hyperlink w:anchor="_Toc76856352" w:history="1">
            <w:r w:rsidRPr="00CE6FB2">
              <w:rPr>
                <w:rStyle w:val="Hyperlink"/>
                <w:rFonts w:ascii="Times New Roman" w:hAnsi="Times New Roman"/>
                <w:noProof/>
                <w:sz w:val="24"/>
                <w:szCs w:val="24"/>
              </w:rPr>
              <w:t>CHƯƠNG 7: THIẾT KẾ GIAO DIỆN</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_Toc76856352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167</w:t>
            </w:r>
            <w:r w:rsidRPr="00CE6FB2">
              <w:rPr>
                <w:rFonts w:ascii="Times New Roman" w:hAnsi="Times New Roman"/>
                <w:noProof/>
                <w:webHidden/>
                <w:sz w:val="24"/>
                <w:szCs w:val="24"/>
              </w:rPr>
              <w:fldChar w:fldCharType="end"/>
            </w:r>
          </w:hyperlink>
        </w:p>
        <w:p w14:paraId="6CF0C40F" w14:textId="493E62BA" w:rsidR="007A1CCE" w:rsidRPr="00CE6FB2" w:rsidRDefault="007A1CCE">
          <w:pPr>
            <w:pStyle w:val="TOC2"/>
            <w:tabs>
              <w:tab w:val="right" w:leader="dot" w:pos="10070"/>
            </w:tabs>
            <w:rPr>
              <w:rFonts w:ascii="Times New Roman" w:hAnsi="Times New Roman"/>
              <w:noProof/>
              <w:sz w:val="24"/>
              <w:szCs w:val="24"/>
            </w:rPr>
          </w:pPr>
          <w:hyperlink w:anchor="_Toc76856353" w:history="1">
            <w:r w:rsidRPr="00CE6FB2">
              <w:rPr>
                <w:rStyle w:val="Hyperlink"/>
                <w:rFonts w:ascii="Times New Roman" w:eastAsia="Times New Roman" w:hAnsi="Times New Roman"/>
                <w:noProof/>
                <w:sz w:val="24"/>
                <w:szCs w:val="24"/>
              </w:rPr>
              <w:t>7.1 Danh sách các màn hình</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_Toc76856353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167</w:t>
            </w:r>
            <w:r w:rsidRPr="00CE6FB2">
              <w:rPr>
                <w:rFonts w:ascii="Times New Roman" w:hAnsi="Times New Roman"/>
                <w:noProof/>
                <w:webHidden/>
                <w:sz w:val="24"/>
                <w:szCs w:val="24"/>
              </w:rPr>
              <w:fldChar w:fldCharType="end"/>
            </w:r>
          </w:hyperlink>
        </w:p>
        <w:p w14:paraId="6B9E64AA" w14:textId="312046EC" w:rsidR="007A1CCE" w:rsidRPr="00CE6FB2" w:rsidRDefault="007A1CCE">
          <w:pPr>
            <w:pStyle w:val="TOC2"/>
            <w:tabs>
              <w:tab w:val="right" w:leader="dot" w:pos="10070"/>
            </w:tabs>
            <w:rPr>
              <w:rFonts w:ascii="Times New Roman" w:hAnsi="Times New Roman"/>
              <w:noProof/>
              <w:sz w:val="24"/>
              <w:szCs w:val="24"/>
            </w:rPr>
          </w:pPr>
          <w:hyperlink w:anchor="_Toc76856354" w:history="1">
            <w:r w:rsidRPr="00CE6FB2">
              <w:rPr>
                <w:rStyle w:val="Hyperlink"/>
                <w:rFonts w:ascii="Times New Roman" w:eastAsia="Times New Roman" w:hAnsi="Times New Roman"/>
                <w:noProof/>
                <w:sz w:val="24"/>
                <w:szCs w:val="24"/>
              </w:rPr>
              <w:t>7.2.  Mô tả các màn hình</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_Toc76856354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170</w:t>
            </w:r>
            <w:r w:rsidRPr="00CE6FB2">
              <w:rPr>
                <w:rFonts w:ascii="Times New Roman" w:hAnsi="Times New Roman"/>
                <w:noProof/>
                <w:webHidden/>
                <w:sz w:val="24"/>
                <w:szCs w:val="24"/>
              </w:rPr>
              <w:fldChar w:fldCharType="end"/>
            </w:r>
          </w:hyperlink>
        </w:p>
        <w:p w14:paraId="3688B948" w14:textId="4403C801" w:rsidR="007A1CCE" w:rsidRPr="00CE6FB2" w:rsidRDefault="007A1CCE">
          <w:pPr>
            <w:pStyle w:val="TOC2"/>
            <w:tabs>
              <w:tab w:val="right" w:leader="dot" w:pos="10070"/>
            </w:tabs>
            <w:rPr>
              <w:rFonts w:ascii="Times New Roman" w:hAnsi="Times New Roman"/>
              <w:noProof/>
              <w:sz w:val="24"/>
              <w:szCs w:val="24"/>
            </w:rPr>
          </w:pPr>
          <w:hyperlink w:anchor="_Toc76856355" w:history="1">
            <w:r w:rsidRPr="00CE6FB2">
              <w:rPr>
                <w:rStyle w:val="Hyperlink"/>
                <w:rFonts w:ascii="Times New Roman" w:eastAsia="Times New Roman" w:hAnsi="Times New Roman"/>
                <w:noProof/>
                <w:sz w:val="24"/>
                <w:szCs w:val="24"/>
              </w:rPr>
              <w:t>7.2.1 Đăng nhập</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_Toc76856355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170</w:t>
            </w:r>
            <w:r w:rsidRPr="00CE6FB2">
              <w:rPr>
                <w:rFonts w:ascii="Times New Roman" w:hAnsi="Times New Roman"/>
                <w:noProof/>
                <w:webHidden/>
                <w:sz w:val="24"/>
                <w:szCs w:val="24"/>
              </w:rPr>
              <w:fldChar w:fldCharType="end"/>
            </w:r>
          </w:hyperlink>
        </w:p>
        <w:p w14:paraId="3638CBCF" w14:textId="47FA52B7"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56" w:history="1">
            <w:r w:rsidRPr="00CE6FB2">
              <w:rPr>
                <w:rStyle w:val="Hyperlink"/>
                <w:rFonts w:ascii="Times New Roman" w:eastAsia="Times New Roman" w:hAnsi="Times New Roman" w:cs="Times New Roman"/>
                <w:noProof/>
                <w:sz w:val="24"/>
                <w:szCs w:val="24"/>
              </w:rPr>
              <w:t>7.2.2 Màn hình chính của quản lý</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_Toc76856356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171</w:t>
            </w:r>
            <w:r w:rsidRPr="00CE6FB2">
              <w:rPr>
                <w:rFonts w:ascii="Times New Roman" w:hAnsi="Times New Roman" w:cs="Times New Roman"/>
                <w:noProof/>
                <w:webHidden/>
                <w:sz w:val="24"/>
                <w:szCs w:val="24"/>
              </w:rPr>
              <w:fldChar w:fldCharType="end"/>
            </w:r>
          </w:hyperlink>
        </w:p>
        <w:p w14:paraId="3BEF9712" w14:textId="74246098"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57" w:history="1">
            <w:r w:rsidRPr="00CE6FB2">
              <w:rPr>
                <w:rStyle w:val="Hyperlink"/>
                <w:rFonts w:ascii="Times New Roman" w:eastAsia="Times New Roman" w:hAnsi="Times New Roman" w:cs="Times New Roman"/>
                <w:noProof/>
                <w:sz w:val="24"/>
                <w:szCs w:val="24"/>
              </w:rPr>
              <w:t>7.2.3 Màn hình quản lý quy định</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_Toc76856357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171</w:t>
            </w:r>
            <w:r w:rsidRPr="00CE6FB2">
              <w:rPr>
                <w:rFonts w:ascii="Times New Roman" w:hAnsi="Times New Roman" w:cs="Times New Roman"/>
                <w:noProof/>
                <w:webHidden/>
                <w:sz w:val="24"/>
                <w:szCs w:val="24"/>
              </w:rPr>
              <w:fldChar w:fldCharType="end"/>
            </w:r>
          </w:hyperlink>
        </w:p>
        <w:p w14:paraId="71836354" w14:textId="71E1EE4E"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58" w:history="1">
            <w:r w:rsidRPr="00CE6FB2">
              <w:rPr>
                <w:rStyle w:val="Hyperlink"/>
                <w:rFonts w:ascii="Times New Roman" w:eastAsia="Times New Roman" w:hAnsi="Times New Roman" w:cs="Times New Roman"/>
                <w:noProof/>
                <w:sz w:val="24"/>
                <w:szCs w:val="24"/>
              </w:rPr>
              <w:t>7.2.4 Màn hình thêm quy định</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_Toc76856358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172</w:t>
            </w:r>
            <w:r w:rsidRPr="00CE6FB2">
              <w:rPr>
                <w:rFonts w:ascii="Times New Roman" w:hAnsi="Times New Roman" w:cs="Times New Roman"/>
                <w:noProof/>
                <w:webHidden/>
                <w:sz w:val="24"/>
                <w:szCs w:val="24"/>
              </w:rPr>
              <w:fldChar w:fldCharType="end"/>
            </w:r>
          </w:hyperlink>
        </w:p>
        <w:p w14:paraId="58868CE4" w14:textId="66EBA6F3"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59" w:history="1">
            <w:r w:rsidRPr="00CE6FB2">
              <w:rPr>
                <w:rStyle w:val="Hyperlink"/>
                <w:rFonts w:ascii="Times New Roman" w:eastAsia="Times New Roman" w:hAnsi="Times New Roman" w:cs="Times New Roman"/>
                <w:noProof/>
                <w:sz w:val="24"/>
                <w:szCs w:val="24"/>
              </w:rPr>
              <w:t>7.2.5 Màn hình thống kê nhân viên</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_Toc76856359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172</w:t>
            </w:r>
            <w:r w:rsidRPr="00CE6FB2">
              <w:rPr>
                <w:rFonts w:ascii="Times New Roman" w:hAnsi="Times New Roman" w:cs="Times New Roman"/>
                <w:noProof/>
                <w:webHidden/>
                <w:sz w:val="24"/>
                <w:szCs w:val="24"/>
              </w:rPr>
              <w:fldChar w:fldCharType="end"/>
            </w:r>
          </w:hyperlink>
        </w:p>
        <w:p w14:paraId="3CD7FEF0" w14:textId="7054670A"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60" w:history="1">
            <w:r w:rsidRPr="00CE6FB2">
              <w:rPr>
                <w:rStyle w:val="Hyperlink"/>
                <w:rFonts w:ascii="Times New Roman" w:eastAsia="Times New Roman" w:hAnsi="Times New Roman" w:cs="Times New Roman"/>
                <w:noProof/>
                <w:sz w:val="24"/>
                <w:szCs w:val="24"/>
              </w:rPr>
              <w:t>7.2.6 Màn hình tra cứu nhân viên</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_Toc76856360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173</w:t>
            </w:r>
            <w:r w:rsidRPr="00CE6FB2">
              <w:rPr>
                <w:rFonts w:ascii="Times New Roman" w:hAnsi="Times New Roman" w:cs="Times New Roman"/>
                <w:noProof/>
                <w:webHidden/>
                <w:sz w:val="24"/>
                <w:szCs w:val="24"/>
              </w:rPr>
              <w:fldChar w:fldCharType="end"/>
            </w:r>
          </w:hyperlink>
        </w:p>
        <w:p w14:paraId="455C1D8C" w14:textId="7047B4BF"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61" w:history="1">
            <w:r w:rsidRPr="00CE6FB2">
              <w:rPr>
                <w:rStyle w:val="Hyperlink"/>
                <w:rFonts w:ascii="Times New Roman" w:eastAsia="Times New Roman" w:hAnsi="Times New Roman" w:cs="Times New Roman"/>
                <w:noProof/>
                <w:sz w:val="24"/>
                <w:szCs w:val="24"/>
              </w:rPr>
              <w:t>7.2.7 Màn hình thêm nhân viên</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_Toc76856361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174</w:t>
            </w:r>
            <w:r w:rsidRPr="00CE6FB2">
              <w:rPr>
                <w:rFonts w:ascii="Times New Roman" w:hAnsi="Times New Roman" w:cs="Times New Roman"/>
                <w:noProof/>
                <w:webHidden/>
                <w:sz w:val="24"/>
                <w:szCs w:val="24"/>
              </w:rPr>
              <w:fldChar w:fldCharType="end"/>
            </w:r>
          </w:hyperlink>
        </w:p>
        <w:p w14:paraId="79E64DF6" w14:textId="0A2C53B1"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62" w:history="1">
            <w:r w:rsidRPr="00CE6FB2">
              <w:rPr>
                <w:rStyle w:val="Hyperlink"/>
                <w:rFonts w:ascii="Times New Roman" w:eastAsia="Times New Roman" w:hAnsi="Times New Roman" w:cs="Times New Roman"/>
                <w:noProof/>
                <w:sz w:val="24"/>
                <w:szCs w:val="24"/>
              </w:rPr>
              <w:t>7.2.8 Màn hình sửa nhân viên</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_Toc76856362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175</w:t>
            </w:r>
            <w:r w:rsidRPr="00CE6FB2">
              <w:rPr>
                <w:rFonts w:ascii="Times New Roman" w:hAnsi="Times New Roman" w:cs="Times New Roman"/>
                <w:noProof/>
                <w:webHidden/>
                <w:sz w:val="24"/>
                <w:szCs w:val="24"/>
              </w:rPr>
              <w:fldChar w:fldCharType="end"/>
            </w:r>
          </w:hyperlink>
        </w:p>
        <w:p w14:paraId="1349C8DC" w14:textId="711C3F9F"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63" w:history="1">
            <w:r w:rsidRPr="00CE6FB2">
              <w:rPr>
                <w:rStyle w:val="Hyperlink"/>
                <w:rFonts w:ascii="Times New Roman" w:eastAsia="Times New Roman" w:hAnsi="Times New Roman" w:cs="Times New Roman"/>
                <w:noProof/>
                <w:sz w:val="24"/>
                <w:szCs w:val="24"/>
              </w:rPr>
              <w:t>7.2.9 Màn hình quản lý dịch vụ</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_Toc76856363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176</w:t>
            </w:r>
            <w:r w:rsidRPr="00CE6FB2">
              <w:rPr>
                <w:rFonts w:ascii="Times New Roman" w:hAnsi="Times New Roman" w:cs="Times New Roman"/>
                <w:noProof/>
                <w:webHidden/>
                <w:sz w:val="24"/>
                <w:szCs w:val="24"/>
              </w:rPr>
              <w:fldChar w:fldCharType="end"/>
            </w:r>
          </w:hyperlink>
        </w:p>
        <w:p w14:paraId="10AB6861" w14:textId="1872A09E"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64" w:history="1">
            <w:r w:rsidRPr="00CE6FB2">
              <w:rPr>
                <w:rStyle w:val="Hyperlink"/>
                <w:rFonts w:ascii="Times New Roman" w:eastAsia="Times New Roman" w:hAnsi="Times New Roman" w:cs="Times New Roman"/>
                <w:noProof/>
                <w:sz w:val="24"/>
                <w:szCs w:val="24"/>
              </w:rPr>
              <w:t>7.2.10 Màn hình sửa dịch vụ</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_Toc76856364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176</w:t>
            </w:r>
            <w:r w:rsidRPr="00CE6FB2">
              <w:rPr>
                <w:rFonts w:ascii="Times New Roman" w:hAnsi="Times New Roman" w:cs="Times New Roman"/>
                <w:noProof/>
                <w:webHidden/>
                <w:sz w:val="24"/>
                <w:szCs w:val="24"/>
              </w:rPr>
              <w:fldChar w:fldCharType="end"/>
            </w:r>
          </w:hyperlink>
        </w:p>
        <w:p w14:paraId="1AD01D85" w14:textId="10ECF5BB"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65" w:history="1">
            <w:r w:rsidRPr="00CE6FB2">
              <w:rPr>
                <w:rStyle w:val="Hyperlink"/>
                <w:rFonts w:ascii="Times New Roman" w:eastAsia="Times New Roman" w:hAnsi="Times New Roman" w:cs="Times New Roman"/>
                <w:noProof/>
                <w:sz w:val="24"/>
                <w:szCs w:val="24"/>
              </w:rPr>
              <w:t>7.2.11 Màn hình thêm dịch vụ</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_Toc76856365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177</w:t>
            </w:r>
            <w:r w:rsidRPr="00CE6FB2">
              <w:rPr>
                <w:rFonts w:ascii="Times New Roman" w:hAnsi="Times New Roman" w:cs="Times New Roman"/>
                <w:noProof/>
                <w:webHidden/>
                <w:sz w:val="24"/>
                <w:szCs w:val="24"/>
              </w:rPr>
              <w:fldChar w:fldCharType="end"/>
            </w:r>
          </w:hyperlink>
        </w:p>
        <w:p w14:paraId="3D092759" w14:textId="09DB105D"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66" w:history="1">
            <w:r w:rsidRPr="00CE6FB2">
              <w:rPr>
                <w:rStyle w:val="Hyperlink"/>
                <w:rFonts w:ascii="Times New Roman" w:eastAsia="Times New Roman" w:hAnsi="Times New Roman" w:cs="Times New Roman"/>
                <w:noProof/>
                <w:sz w:val="24"/>
                <w:szCs w:val="24"/>
              </w:rPr>
              <w:t>7.2.12 Màn hình chi tiết phiếu dịch vụ</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_Toc76856366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177</w:t>
            </w:r>
            <w:r w:rsidRPr="00CE6FB2">
              <w:rPr>
                <w:rFonts w:ascii="Times New Roman" w:hAnsi="Times New Roman" w:cs="Times New Roman"/>
                <w:noProof/>
                <w:webHidden/>
                <w:sz w:val="24"/>
                <w:szCs w:val="24"/>
              </w:rPr>
              <w:fldChar w:fldCharType="end"/>
            </w:r>
          </w:hyperlink>
        </w:p>
        <w:p w14:paraId="2337455E" w14:textId="53017DC4"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67" w:history="1">
            <w:r w:rsidRPr="00CE6FB2">
              <w:rPr>
                <w:rStyle w:val="Hyperlink"/>
                <w:rFonts w:ascii="Times New Roman" w:eastAsia="Times New Roman" w:hAnsi="Times New Roman" w:cs="Times New Roman"/>
                <w:noProof/>
                <w:sz w:val="24"/>
                <w:szCs w:val="24"/>
              </w:rPr>
              <w:t>7.2.14 Màn hình chính của nhân viên</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_Toc76856367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179</w:t>
            </w:r>
            <w:r w:rsidRPr="00CE6FB2">
              <w:rPr>
                <w:rFonts w:ascii="Times New Roman" w:hAnsi="Times New Roman" w:cs="Times New Roman"/>
                <w:noProof/>
                <w:webHidden/>
                <w:sz w:val="24"/>
                <w:szCs w:val="24"/>
              </w:rPr>
              <w:fldChar w:fldCharType="end"/>
            </w:r>
          </w:hyperlink>
        </w:p>
        <w:p w14:paraId="1A6CFE4B" w14:textId="469A0E4E"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68" w:history="1">
            <w:r w:rsidRPr="00CE6FB2">
              <w:rPr>
                <w:rStyle w:val="Hyperlink"/>
                <w:rFonts w:ascii="Times New Roman" w:eastAsia="Times New Roman" w:hAnsi="Times New Roman" w:cs="Times New Roman"/>
                <w:noProof/>
                <w:sz w:val="24"/>
                <w:szCs w:val="24"/>
              </w:rPr>
              <w:t>7.2.15 Màn hình quản lý khách hàng</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_Toc76856368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180</w:t>
            </w:r>
            <w:r w:rsidRPr="00CE6FB2">
              <w:rPr>
                <w:rFonts w:ascii="Times New Roman" w:hAnsi="Times New Roman" w:cs="Times New Roman"/>
                <w:noProof/>
                <w:webHidden/>
                <w:sz w:val="24"/>
                <w:szCs w:val="24"/>
              </w:rPr>
              <w:fldChar w:fldCharType="end"/>
            </w:r>
          </w:hyperlink>
        </w:p>
        <w:p w14:paraId="6264403C" w14:textId="35E42316"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69" w:history="1">
            <w:r w:rsidRPr="00CE6FB2">
              <w:rPr>
                <w:rStyle w:val="Hyperlink"/>
                <w:rFonts w:ascii="Times New Roman" w:eastAsia="Times New Roman" w:hAnsi="Times New Roman" w:cs="Times New Roman"/>
                <w:noProof/>
                <w:sz w:val="24"/>
                <w:szCs w:val="24"/>
              </w:rPr>
              <w:t>7.2.16 Màn hình thêm khách hàng</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_Toc76856369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181</w:t>
            </w:r>
            <w:r w:rsidRPr="00CE6FB2">
              <w:rPr>
                <w:rFonts w:ascii="Times New Roman" w:hAnsi="Times New Roman" w:cs="Times New Roman"/>
                <w:noProof/>
                <w:webHidden/>
                <w:sz w:val="24"/>
                <w:szCs w:val="24"/>
              </w:rPr>
              <w:fldChar w:fldCharType="end"/>
            </w:r>
          </w:hyperlink>
        </w:p>
        <w:p w14:paraId="3B013875" w14:textId="31E8D8C2"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70" w:history="1">
            <w:r w:rsidRPr="00CE6FB2">
              <w:rPr>
                <w:rStyle w:val="Hyperlink"/>
                <w:rFonts w:ascii="Times New Roman" w:eastAsia="Times New Roman" w:hAnsi="Times New Roman" w:cs="Times New Roman"/>
                <w:noProof/>
                <w:sz w:val="24"/>
                <w:szCs w:val="24"/>
              </w:rPr>
              <w:t>7.2.18.  Màn hình quản lý hóa đơn</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_Toc76856370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183</w:t>
            </w:r>
            <w:r w:rsidRPr="00CE6FB2">
              <w:rPr>
                <w:rFonts w:ascii="Times New Roman" w:hAnsi="Times New Roman" w:cs="Times New Roman"/>
                <w:noProof/>
                <w:webHidden/>
                <w:sz w:val="24"/>
                <w:szCs w:val="24"/>
              </w:rPr>
              <w:fldChar w:fldCharType="end"/>
            </w:r>
          </w:hyperlink>
        </w:p>
        <w:p w14:paraId="38DFA13E" w14:textId="6E806D4E"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71" w:history="1">
            <w:r w:rsidRPr="00CE6FB2">
              <w:rPr>
                <w:rStyle w:val="Hyperlink"/>
                <w:rFonts w:ascii="Times New Roman" w:eastAsia="Times New Roman" w:hAnsi="Times New Roman" w:cs="Times New Roman"/>
                <w:noProof/>
                <w:sz w:val="24"/>
                <w:szCs w:val="24"/>
              </w:rPr>
              <w:t>7.2.19 Màn hình thêm hóa đơn</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_Toc76856371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183</w:t>
            </w:r>
            <w:r w:rsidRPr="00CE6FB2">
              <w:rPr>
                <w:rFonts w:ascii="Times New Roman" w:hAnsi="Times New Roman" w:cs="Times New Roman"/>
                <w:noProof/>
                <w:webHidden/>
                <w:sz w:val="24"/>
                <w:szCs w:val="24"/>
              </w:rPr>
              <w:fldChar w:fldCharType="end"/>
            </w:r>
          </w:hyperlink>
        </w:p>
        <w:p w14:paraId="76399EF6" w14:textId="03E9C07D"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72" w:history="1">
            <w:r w:rsidRPr="00CE6FB2">
              <w:rPr>
                <w:rStyle w:val="Hyperlink"/>
                <w:rFonts w:ascii="Times New Roman" w:eastAsia="Times New Roman" w:hAnsi="Times New Roman" w:cs="Times New Roman"/>
                <w:noProof/>
                <w:sz w:val="24"/>
                <w:szCs w:val="24"/>
              </w:rPr>
              <w:t>7.2.20 Màn hình quản lý phiếu thuê phòng</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_Toc76856372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184</w:t>
            </w:r>
            <w:r w:rsidRPr="00CE6FB2">
              <w:rPr>
                <w:rFonts w:ascii="Times New Roman" w:hAnsi="Times New Roman" w:cs="Times New Roman"/>
                <w:noProof/>
                <w:webHidden/>
                <w:sz w:val="24"/>
                <w:szCs w:val="24"/>
              </w:rPr>
              <w:fldChar w:fldCharType="end"/>
            </w:r>
          </w:hyperlink>
        </w:p>
        <w:p w14:paraId="1B944299" w14:textId="026F8C16"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73" w:history="1">
            <w:r w:rsidRPr="00CE6FB2">
              <w:rPr>
                <w:rStyle w:val="Hyperlink"/>
                <w:rFonts w:ascii="Times New Roman" w:eastAsia="Times New Roman" w:hAnsi="Times New Roman" w:cs="Times New Roman"/>
                <w:noProof/>
                <w:sz w:val="24"/>
                <w:szCs w:val="24"/>
              </w:rPr>
              <w:t>7.2.21 Màn hình thêm phiếu thuê phòng</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_Toc76856373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185</w:t>
            </w:r>
            <w:r w:rsidRPr="00CE6FB2">
              <w:rPr>
                <w:rFonts w:ascii="Times New Roman" w:hAnsi="Times New Roman" w:cs="Times New Roman"/>
                <w:noProof/>
                <w:webHidden/>
                <w:sz w:val="24"/>
                <w:szCs w:val="24"/>
              </w:rPr>
              <w:fldChar w:fldCharType="end"/>
            </w:r>
          </w:hyperlink>
        </w:p>
        <w:p w14:paraId="21CBAB8B" w14:textId="04F91BF5"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74" w:history="1">
            <w:r w:rsidRPr="00CE6FB2">
              <w:rPr>
                <w:rStyle w:val="Hyperlink"/>
                <w:rFonts w:ascii="Times New Roman" w:eastAsia="Times New Roman" w:hAnsi="Times New Roman" w:cs="Times New Roman"/>
                <w:noProof/>
                <w:sz w:val="24"/>
                <w:szCs w:val="24"/>
              </w:rPr>
              <w:t>7.2.22 Màn hình lập phiếu thuê phòng</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_Toc76856374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185</w:t>
            </w:r>
            <w:r w:rsidRPr="00CE6FB2">
              <w:rPr>
                <w:rFonts w:ascii="Times New Roman" w:hAnsi="Times New Roman" w:cs="Times New Roman"/>
                <w:noProof/>
                <w:webHidden/>
                <w:sz w:val="24"/>
                <w:szCs w:val="24"/>
              </w:rPr>
              <w:fldChar w:fldCharType="end"/>
            </w:r>
          </w:hyperlink>
        </w:p>
        <w:p w14:paraId="1D80C3AC" w14:textId="46C99F94"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75" w:history="1">
            <w:r w:rsidRPr="00CE6FB2">
              <w:rPr>
                <w:rStyle w:val="Hyperlink"/>
                <w:rFonts w:ascii="Times New Roman" w:eastAsia="Times New Roman" w:hAnsi="Times New Roman" w:cs="Times New Roman"/>
                <w:noProof/>
                <w:sz w:val="24"/>
                <w:szCs w:val="24"/>
              </w:rPr>
              <w:t>7.2.23 Màn hình chi tiết phiếu thuê phòng</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_Toc76856375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186</w:t>
            </w:r>
            <w:r w:rsidRPr="00CE6FB2">
              <w:rPr>
                <w:rFonts w:ascii="Times New Roman" w:hAnsi="Times New Roman" w:cs="Times New Roman"/>
                <w:noProof/>
                <w:webHidden/>
                <w:sz w:val="24"/>
                <w:szCs w:val="24"/>
              </w:rPr>
              <w:fldChar w:fldCharType="end"/>
            </w:r>
          </w:hyperlink>
        </w:p>
        <w:p w14:paraId="6FDF5E98" w14:textId="3B393B3B"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76" w:history="1">
            <w:r w:rsidRPr="00CE6FB2">
              <w:rPr>
                <w:rStyle w:val="Hyperlink"/>
                <w:rFonts w:ascii="Times New Roman" w:eastAsia="Times New Roman" w:hAnsi="Times New Roman" w:cs="Times New Roman"/>
                <w:noProof/>
                <w:sz w:val="24"/>
                <w:szCs w:val="24"/>
              </w:rPr>
              <w:t>7.2.24 Màn hình quản lý phiếu đặt phòng</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_Toc76856376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187</w:t>
            </w:r>
            <w:r w:rsidRPr="00CE6FB2">
              <w:rPr>
                <w:rFonts w:ascii="Times New Roman" w:hAnsi="Times New Roman" w:cs="Times New Roman"/>
                <w:noProof/>
                <w:webHidden/>
                <w:sz w:val="24"/>
                <w:szCs w:val="24"/>
              </w:rPr>
              <w:fldChar w:fldCharType="end"/>
            </w:r>
          </w:hyperlink>
        </w:p>
        <w:p w14:paraId="673CE780" w14:textId="6C5BB607"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77" w:history="1">
            <w:r w:rsidRPr="00CE6FB2">
              <w:rPr>
                <w:rStyle w:val="Hyperlink"/>
                <w:rFonts w:ascii="Times New Roman" w:eastAsia="Times New Roman" w:hAnsi="Times New Roman" w:cs="Times New Roman"/>
                <w:noProof/>
                <w:sz w:val="24"/>
                <w:szCs w:val="24"/>
              </w:rPr>
              <w:t>7.2.25 Màn hình thêm phiếu đặt phòng</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_Toc76856377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188</w:t>
            </w:r>
            <w:r w:rsidRPr="00CE6FB2">
              <w:rPr>
                <w:rFonts w:ascii="Times New Roman" w:hAnsi="Times New Roman" w:cs="Times New Roman"/>
                <w:noProof/>
                <w:webHidden/>
                <w:sz w:val="24"/>
                <w:szCs w:val="24"/>
              </w:rPr>
              <w:fldChar w:fldCharType="end"/>
            </w:r>
          </w:hyperlink>
        </w:p>
        <w:p w14:paraId="268A0420" w14:textId="14863FF0"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78" w:history="1">
            <w:r w:rsidRPr="00CE6FB2">
              <w:rPr>
                <w:rStyle w:val="Hyperlink"/>
                <w:rFonts w:ascii="Times New Roman" w:eastAsia="Times New Roman" w:hAnsi="Times New Roman" w:cs="Times New Roman"/>
                <w:noProof/>
                <w:sz w:val="24"/>
                <w:szCs w:val="24"/>
              </w:rPr>
              <w:t>7.2.26 Màn hình chi tiết phiếu đặt phòng</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_Toc76856378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189</w:t>
            </w:r>
            <w:r w:rsidRPr="00CE6FB2">
              <w:rPr>
                <w:rFonts w:ascii="Times New Roman" w:hAnsi="Times New Roman" w:cs="Times New Roman"/>
                <w:noProof/>
                <w:webHidden/>
                <w:sz w:val="24"/>
                <w:szCs w:val="24"/>
              </w:rPr>
              <w:fldChar w:fldCharType="end"/>
            </w:r>
          </w:hyperlink>
        </w:p>
        <w:p w14:paraId="17CD0550" w14:textId="717E92F8" w:rsidR="007A1CCE" w:rsidRPr="00CE6FB2" w:rsidRDefault="007A1CCE">
          <w:pPr>
            <w:pStyle w:val="TOC1"/>
            <w:tabs>
              <w:tab w:val="right" w:leader="dot" w:pos="10070"/>
            </w:tabs>
            <w:rPr>
              <w:rFonts w:ascii="Times New Roman" w:hAnsi="Times New Roman"/>
              <w:noProof/>
              <w:sz w:val="24"/>
              <w:szCs w:val="24"/>
            </w:rPr>
          </w:pPr>
          <w:hyperlink w:anchor="_Toc76856379" w:history="1">
            <w:r w:rsidRPr="00CE6FB2">
              <w:rPr>
                <w:rStyle w:val="Hyperlink"/>
                <w:rFonts w:ascii="Times New Roman" w:hAnsi="Times New Roman"/>
                <w:noProof/>
                <w:sz w:val="24"/>
                <w:szCs w:val="24"/>
              </w:rPr>
              <w:t>CHƯƠNG 8: KẾT LUẬN</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_Toc76856379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194</w:t>
            </w:r>
            <w:r w:rsidRPr="00CE6FB2">
              <w:rPr>
                <w:rFonts w:ascii="Times New Roman" w:hAnsi="Times New Roman"/>
                <w:noProof/>
                <w:webHidden/>
                <w:sz w:val="24"/>
                <w:szCs w:val="24"/>
              </w:rPr>
              <w:fldChar w:fldCharType="end"/>
            </w:r>
          </w:hyperlink>
        </w:p>
        <w:p w14:paraId="2F517EB1" w14:textId="67C6FB3D" w:rsidR="007A1CCE" w:rsidRPr="00CE6FB2" w:rsidRDefault="007A1CCE">
          <w:pPr>
            <w:pStyle w:val="TOC2"/>
            <w:tabs>
              <w:tab w:val="right" w:leader="dot" w:pos="10070"/>
            </w:tabs>
            <w:rPr>
              <w:rFonts w:ascii="Times New Roman" w:hAnsi="Times New Roman"/>
              <w:noProof/>
              <w:sz w:val="24"/>
              <w:szCs w:val="24"/>
            </w:rPr>
          </w:pPr>
          <w:hyperlink w:anchor="_Toc76856380" w:history="1">
            <w:r w:rsidRPr="00CE6FB2">
              <w:rPr>
                <w:rStyle w:val="Hyperlink"/>
                <w:rFonts w:ascii="Times New Roman" w:eastAsia="Times New Roman" w:hAnsi="Times New Roman"/>
                <w:noProof/>
                <w:sz w:val="24"/>
                <w:szCs w:val="24"/>
              </w:rPr>
              <w:t>8.1 Kết quả đạt được:</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_Toc76856380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194</w:t>
            </w:r>
            <w:r w:rsidRPr="00CE6FB2">
              <w:rPr>
                <w:rFonts w:ascii="Times New Roman" w:hAnsi="Times New Roman"/>
                <w:noProof/>
                <w:webHidden/>
                <w:sz w:val="24"/>
                <w:szCs w:val="24"/>
              </w:rPr>
              <w:fldChar w:fldCharType="end"/>
            </w:r>
          </w:hyperlink>
        </w:p>
        <w:p w14:paraId="647621B8" w14:textId="5F16F5D9"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81" w:history="1">
            <w:r w:rsidRPr="00CE6FB2">
              <w:rPr>
                <w:rStyle w:val="Hyperlink"/>
                <w:rFonts w:ascii="Times New Roman" w:eastAsia="Times New Roman" w:hAnsi="Times New Roman" w:cs="Times New Roman"/>
                <w:noProof/>
                <w:sz w:val="24"/>
                <w:szCs w:val="24"/>
              </w:rPr>
              <w:t>8.1.1 Thành công:</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_Toc76856381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194</w:t>
            </w:r>
            <w:r w:rsidRPr="00CE6FB2">
              <w:rPr>
                <w:rFonts w:ascii="Times New Roman" w:hAnsi="Times New Roman" w:cs="Times New Roman"/>
                <w:noProof/>
                <w:webHidden/>
                <w:sz w:val="24"/>
                <w:szCs w:val="24"/>
              </w:rPr>
              <w:fldChar w:fldCharType="end"/>
            </w:r>
          </w:hyperlink>
        </w:p>
        <w:p w14:paraId="22F86C62" w14:textId="21798D3F" w:rsidR="007A1CCE" w:rsidRPr="00CE6FB2" w:rsidRDefault="007A1CCE">
          <w:pPr>
            <w:pStyle w:val="TOC3"/>
            <w:tabs>
              <w:tab w:val="right" w:leader="dot" w:pos="10070"/>
            </w:tabs>
            <w:rPr>
              <w:rFonts w:ascii="Times New Roman" w:eastAsiaTheme="minorEastAsia" w:hAnsi="Times New Roman" w:cs="Times New Roman"/>
              <w:noProof/>
              <w:sz w:val="24"/>
              <w:szCs w:val="24"/>
            </w:rPr>
          </w:pPr>
          <w:hyperlink w:anchor="_Toc76856382" w:history="1">
            <w:r w:rsidRPr="00CE6FB2">
              <w:rPr>
                <w:rStyle w:val="Hyperlink"/>
                <w:rFonts w:ascii="Times New Roman" w:eastAsia="Times New Roman" w:hAnsi="Times New Roman" w:cs="Times New Roman"/>
                <w:noProof/>
                <w:sz w:val="24"/>
                <w:szCs w:val="24"/>
              </w:rPr>
              <w:t>8.1.2 Hạn chế :</w:t>
            </w:r>
            <w:r w:rsidRPr="00CE6FB2">
              <w:rPr>
                <w:rFonts w:ascii="Times New Roman" w:hAnsi="Times New Roman" w:cs="Times New Roman"/>
                <w:noProof/>
                <w:webHidden/>
                <w:sz w:val="24"/>
                <w:szCs w:val="24"/>
              </w:rPr>
              <w:tab/>
            </w:r>
            <w:r w:rsidRPr="00CE6FB2">
              <w:rPr>
                <w:rFonts w:ascii="Times New Roman" w:hAnsi="Times New Roman" w:cs="Times New Roman"/>
                <w:noProof/>
                <w:webHidden/>
                <w:sz w:val="24"/>
                <w:szCs w:val="24"/>
              </w:rPr>
              <w:fldChar w:fldCharType="begin"/>
            </w:r>
            <w:r w:rsidRPr="00CE6FB2">
              <w:rPr>
                <w:rFonts w:ascii="Times New Roman" w:hAnsi="Times New Roman" w:cs="Times New Roman"/>
                <w:noProof/>
                <w:webHidden/>
                <w:sz w:val="24"/>
                <w:szCs w:val="24"/>
              </w:rPr>
              <w:instrText xml:space="preserve"> PAGEREF _Toc76856382 \h </w:instrText>
            </w:r>
            <w:r w:rsidRPr="00CE6FB2">
              <w:rPr>
                <w:rFonts w:ascii="Times New Roman" w:hAnsi="Times New Roman" w:cs="Times New Roman"/>
                <w:noProof/>
                <w:webHidden/>
                <w:sz w:val="24"/>
                <w:szCs w:val="24"/>
              </w:rPr>
            </w:r>
            <w:r w:rsidRPr="00CE6FB2">
              <w:rPr>
                <w:rFonts w:ascii="Times New Roman" w:hAnsi="Times New Roman" w:cs="Times New Roman"/>
                <w:noProof/>
                <w:webHidden/>
                <w:sz w:val="24"/>
                <w:szCs w:val="24"/>
              </w:rPr>
              <w:fldChar w:fldCharType="separate"/>
            </w:r>
            <w:r w:rsidR="00D0258D">
              <w:rPr>
                <w:rFonts w:ascii="Times New Roman" w:hAnsi="Times New Roman" w:cs="Times New Roman"/>
                <w:noProof/>
                <w:webHidden/>
                <w:sz w:val="24"/>
                <w:szCs w:val="24"/>
              </w:rPr>
              <w:t>194</w:t>
            </w:r>
            <w:r w:rsidRPr="00CE6FB2">
              <w:rPr>
                <w:rFonts w:ascii="Times New Roman" w:hAnsi="Times New Roman" w:cs="Times New Roman"/>
                <w:noProof/>
                <w:webHidden/>
                <w:sz w:val="24"/>
                <w:szCs w:val="24"/>
              </w:rPr>
              <w:fldChar w:fldCharType="end"/>
            </w:r>
          </w:hyperlink>
        </w:p>
        <w:p w14:paraId="2F62AB97" w14:textId="78EEB1F0" w:rsidR="007A1CCE" w:rsidRPr="00CE6FB2" w:rsidRDefault="007A1CCE">
          <w:pPr>
            <w:pStyle w:val="TOC2"/>
            <w:tabs>
              <w:tab w:val="right" w:leader="dot" w:pos="10070"/>
            </w:tabs>
            <w:rPr>
              <w:rFonts w:asciiTheme="minorHAnsi" w:hAnsiTheme="minorHAnsi" w:cstheme="minorBidi"/>
              <w:noProof/>
            </w:rPr>
          </w:pPr>
          <w:hyperlink w:anchor="_Toc76856383" w:history="1">
            <w:r w:rsidRPr="00CE6FB2">
              <w:rPr>
                <w:rStyle w:val="Hyperlink"/>
                <w:rFonts w:ascii="Times New Roman" w:eastAsia="Times New Roman" w:hAnsi="Times New Roman"/>
                <w:noProof/>
                <w:sz w:val="24"/>
                <w:szCs w:val="24"/>
              </w:rPr>
              <w:t>8.2 Hướng phát triển:</w:t>
            </w:r>
            <w:r w:rsidRPr="00CE6FB2">
              <w:rPr>
                <w:rFonts w:ascii="Times New Roman" w:hAnsi="Times New Roman"/>
                <w:noProof/>
                <w:webHidden/>
                <w:sz w:val="24"/>
                <w:szCs w:val="24"/>
              </w:rPr>
              <w:tab/>
            </w:r>
            <w:r w:rsidRPr="00CE6FB2">
              <w:rPr>
                <w:rFonts w:ascii="Times New Roman" w:hAnsi="Times New Roman"/>
                <w:noProof/>
                <w:webHidden/>
                <w:sz w:val="24"/>
                <w:szCs w:val="24"/>
              </w:rPr>
              <w:fldChar w:fldCharType="begin"/>
            </w:r>
            <w:r w:rsidRPr="00CE6FB2">
              <w:rPr>
                <w:rFonts w:ascii="Times New Roman" w:hAnsi="Times New Roman"/>
                <w:noProof/>
                <w:webHidden/>
                <w:sz w:val="24"/>
                <w:szCs w:val="24"/>
              </w:rPr>
              <w:instrText xml:space="preserve"> PAGEREF _Toc76856383 \h </w:instrText>
            </w:r>
            <w:r w:rsidRPr="00CE6FB2">
              <w:rPr>
                <w:rFonts w:ascii="Times New Roman" w:hAnsi="Times New Roman"/>
                <w:noProof/>
                <w:webHidden/>
                <w:sz w:val="24"/>
                <w:szCs w:val="24"/>
              </w:rPr>
            </w:r>
            <w:r w:rsidRPr="00CE6FB2">
              <w:rPr>
                <w:rFonts w:ascii="Times New Roman" w:hAnsi="Times New Roman"/>
                <w:noProof/>
                <w:webHidden/>
                <w:sz w:val="24"/>
                <w:szCs w:val="24"/>
              </w:rPr>
              <w:fldChar w:fldCharType="separate"/>
            </w:r>
            <w:r w:rsidR="00D0258D">
              <w:rPr>
                <w:rFonts w:ascii="Times New Roman" w:hAnsi="Times New Roman"/>
                <w:noProof/>
                <w:webHidden/>
                <w:sz w:val="24"/>
                <w:szCs w:val="24"/>
              </w:rPr>
              <w:t>194</w:t>
            </w:r>
            <w:r w:rsidRPr="00CE6FB2">
              <w:rPr>
                <w:rFonts w:ascii="Times New Roman" w:hAnsi="Times New Roman"/>
                <w:noProof/>
                <w:webHidden/>
                <w:sz w:val="24"/>
                <w:szCs w:val="24"/>
              </w:rPr>
              <w:fldChar w:fldCharType="end"/>
            </w:r>
          </w:hyperlink>
        </w:p>
        <w:p w14:paraId="5B029A27" w14:textId="775D9E56" w:rsidR="00791B82" w:rsidRPr="00CE6FB2" w:rsidRDefault="00791B82">
          <w:r w:rsidRPr="00CE6FB2">
            <w:rPr>
              <w:noProof/>
            </w:rPr>
            <w:fldChar w:fldCharType="end"/>
          </w:r>
        </w:p>
      </w:sdtContent>
    </w:sdt>
    <w:p w14:paraId="00000087" w14:textId="77777777" w:rsidR="00DA1E0F" w:rsidRPr="005315E3" w:rsidRDefault="00DA1E0F" w:rsidP="00643281">
      <w:pPr>
        <w:jc w:val="both"/>
        <w:rPr>
          <w:rFonts w:ascii="Times New Roman" w:eastAsia="Times New Roman" w:hAnsi="Times New Roman" w:cs="Times New Roman"/>
          <w:b/>
          <w:sz w:val="32"/>
          <w:szCs w:val="32"/>
        </w:rPr>
      </w:pPr>
    </w:p>
    <w:p w14:paraId="00000088" w14:textId="77777777" w:rsidR="00DA1E0F" w:rsidRPr="005315E3" w:rsidRDefault="00DA1E0F" w:rsidP="00643281">
      <w:pPr>
        <w:jc w:val="both"/>
        <w:rPr>
          <w:rFonts w:ascii="Times New Roman" w:eastAsia="Times New Roman" w:hAnsi="Times New Roman" w:cs="Times New Roman"/>
          <w:b/>
          <w:sz w:val="32"/>
          <w:szCs w:val="32"/>
        </w:rPr>
      </w:pPr>
    </w:p>
    <w:p w14:paraId="00000089" w14:textId="77777777" w:rsidR="00DA1E0F" w:rsidRPr="005315E3" w:rsidRDefault="00DA1E0F" w:rsidP="00643281">
      <w:pPr>
        <w:jc w:val="both"/>
        <w:rPr>
          <w:rFonts w:ascii="Times New Roman" w:eastAsia="Times New Roman" w:hAnsi="Times New Roman" w:cs="Times New Roman"/>
          <w:b/>
          <w:sz w:val="32"/>
          <w:szCs w:val="32"/>
        </w:rPr>
      </w:pPr>
    </w:p>
    <w:p w14:paraId="0000008A" w14:textId="5AE220E9" w:rsidR="00DA1E0F" w:rsidRDefault="00DA1E0F" w:rsidP="00643281">
      <w:pPr>
        <w:jc w:val="both"/>
        <w:rPr>
          <w:rFonts w:ascii="Times New Roman" w:eastAsia="Times New Roman" w:hAnsi="Times New Roman" w:cs="Times New Roman"/>
          <w:b/>
          <w:sz w:val="32"/>
          <w:szCs w:val="32"/>
        </w:rPr>
      </w:pPr>
    </w:p>
    <w:p w14:paraId="3015818F" w14:textId="4418088A" w:rsidR="005315E3" w:rsidRDefault="005315E3" w:rsidP="00643281">
      <w:pPr>
        <w:jc w:val="both"/>
        <w:rPr>
          <w:rFonts w:ascii="Times New Roman" w:eastAsia="Times New Roman" w:hAnsi="Times New Roman" w:cs="Times New Roman"/>
          <w:b/>
          <w:sz w:val="32"/>
          <w:szCs w:val="32"/>
        </w:rPr>
      </w:pPr>
    </w:p>
    <w:p w14:paraId="690C7BCF" w14:textId="1EF6A0B3" w:rsidR="005315E3" w:rsidRDefault="005315E3" w:rsidP="00643281">
      <w:pPr>
        <w:jc w:val="both"/>
        <w:rPr>
          <w:rFonts w:ascii="Times New Roman" w:eastAsia="Times New Roman" w:hAnsi="Times New Roman" w:cs="Times New Roman"/>
          <w:b/>
          <w:sz w:val="32"/>
          <w:szCs w:val="32"/>
        </w:rPr>
      </w:pPr>
    </w:p>
    <w:p w14:paraId="6A14EBA0" w14:textId="3FA05881" w:rsidR="005315E3" w:rsidRPr="005315E3" w:rsidRDefault="00E134EC" w:rsidP="00E134EC">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0000008B" w14:textId="77777777" w:rsidR="00DA1E0F" w:rsidRPr="005315E3" w:rsidRDefault="00735C55" w:rsidP="00643281">
      <w:pPr>
        <w:tabs>
          <w:tab w:val="left" w:pos="546"/>
          <w:tab w:val="center" w:pos="4773"/>
        </w:tabs>
        <w:jc w:val="both"/>
        <w:rPr>
          <w:rFonts w:ascii="Times New Roman" w:eastAsia="Times New Roman" w:hAnsi="Times New Roman" w:cs="Times New Roman"/>
          <w:b/>
          <w:sz w:val="32"/>
          <w:szCs w:val="32"/>
        </w:rPr>
      </w:pPr>
      <w:r w:rsidRPr="005315E3">
        <w:rPr>
          <w:rFonts w:ascii="Times New Roman" w:eastAsia="Times New Roman" w:hAnsi="Times New Roman" w:cs="Times New Roman"/>
          <w:b/>
          <w:sz w:val="32"/>
          <w:szCs w:val="32"/>
        </w:rPr>
        <w:lastRenderedPageBreak/>
        <w:tab/>
      </w:r>
      <w:r w:rsidRPr="005315E3">
        <w:rPr>
          <w:rFonts w:ascii="Times New Roman" w:eastAsia="Times New Roman" w:hAnsi="Times New Roman" w:cs="Times New Roman"/>
          <w:b/>
          <w:sz w:val="32"/>
          <w:szCs w:val="32"/>
        </w:rPr>
        <w:tab/>
      </w:r>
      <w:r w:rsidRPr="005315E3">
        <w:rPr>
          <w:rFonts w:ascii="Times New Roman" w:eastAsia="Times New Roman" w:hAnsi="Times New Roman" w:cs="Times New Roman"/>
          <w:b/>
          <w:sz w:val="32"/>
          <w:szCs w:val="32"/>
        </w:rPr>
        <w:t>LỜI CẢM ƠN</w:t>
      </w:r>
    </w:p>
    <w:p w14:paraId="0000008C" w14:textId="77777777" w:rsidR="00DA1E0F" w:rsidRPr="005315E3" w:rsidRDefault="00DA1E0F" w:rsidP="00643281">
      <w:pPr>
        <w:jc w:val="both"/>
        <w:rPr>
          <w:rFonts w:ascii="Times New Roman" w:eastAsia="Times New Roman" w:hAnsi="Times New Roman" w:cs="Times New Roman"/>
          <w:sz w:val="26"/>
          <w:szCs w:val="26"/>
        </w:rPr>
      </w:pPr>
    </w:p>
    <w:p w14:paraId="0000008D" w14:textId="14D9B59D" w:rsidR="00DA1E0F" w:rsidRPr="005315E3" w:rsidRDefault="00735C55" w:rsidP="00643281">
      <w:pPr>
        <w:ind w:left="-284" w:firstLine="28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Lời đầu tiên nhóm Lucifer Team chúng em xin gửi lời cảm ơn chân thành tới </w:t>
      </w:r>
      <w:r w:rsidR="00643281" w:rsidRPr="005315E3">
        <w:rPr>
          <w:rFonts w:ascii="Times New Roman" w:eastAsia="Times New Roman" w:hAnsi="Times New Roman" w:cs="Times New Roman"/>
          <w:sz w:val="26"/>
          <w:szCs w:val="26"/>
        </w:rPr>
        <w:t>c</w:t>
      </w:r>
      <w:r w:rsidRPr="005315E3">
        <w:rPr>
          <w:rFonts w:ascii="Times New Roman" w:eastAsia="Times New Roman" w:hAnsi="Times New Roman" w:cs="Times New Roman"/>
          <w:sz w:val="26"/>
          <w:szCs w:val="26"/>
        </w:rPr>
        <w:t>ô Đỗ Thị Minh Phụng – giảng viên lý thuyết và thực hành môn Phân tích thiết kế hệ thống thông tin đã tận tình giúp đỡ, trực tiếp chỉ bảo, cung cấp các kiến thức cũng như</w:t>
      </w:r>
      <w:r w:rsidRPr="005315E3">
        <w:rPr>
          <w:rFonts w:ascii="Times New Roman" w:eastAsia="Times New Roman" w:hAnsi="Times New Roman" w:cs="Times New Roman"/>
          <w:sz w:val="26"/>
          <w:szCs w:val="26"/>
        </w:rPr>
        <w:t xml:space="preserve"> hướng dẫn nhóm trong suốt quá trình làm đồ án môn học. Nhờ đó, nhóm chúng em đã tiếp thu được những kiến thức bổ ích trong việc vận dụng kiến thức cũng như kỹ năng vào làm đồ án.</w:t>
      </w:r>
    </w:p>
    <w:p w14:paraId="0000008E" w14:textId="77777777" w:rsidR="00DA1E0F" w:rsidRPr="005315E3" w:rsidRDefault="00735C55" w:rsidP="00643281">
      <w:pPr>
        <w:ind w:left="-28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ab/>
        <w:t>Xuất phát từ mục đích học tập, nhóm đã thực hiện phân tích, thiết kế ứng dụ</w:t>
      </w:r>
      <w:r w:rsidRPr="005315E3">
        <w:rPr>
          <w:rFonts w:ascii="Times New Roman" w:eastAsia="Times New Roman" w:hAnsi="Times New Roman" w:cs="Times New Roman"/>
          <w:sz w:val="26"/>
          <w:szCs w:val="26"/>
        </w:rPr>
        <w:t xml:space="preserve">ng Quản lý khách sạn theo phương pháp hướng đối tượng. Trong quá trình thực hiện, dựa trên những kiến thức mà cô đã chỉ bảo, kèm với sự tìm hiểu của cả nhóm, chúng em đã cố gắng hoàn thành đồ án với nỗ lực hết mình. Tuy vẫn còn nhiều thiếu sót nhưng chúng </w:t>
      </w:r>
      <w:r w:rsidRPr="005315E3">
        <w:rPr>
          <w:rFonts w:ascii="Times New Roman" w:eastAsia="Times New Roman" w:hAnsi="Times New Roman" w:cs="Times New Roman"/>
          <w:sz w:val="26"/>
          <w:szCs w:val="26"/>
        </w:rPr>
        <w:t>em cảm thấy đây là kết quả của sự cố gắng, nỗ lực cùng nhau và phần nhiều nhờ vào sự giúp đỡ của cô. Chính vì vậy, nhóm chúng em rất mong nhận được sự góp ý từ phía Cô nhằm hoàn thiện những kiến thức mà nhóm Lucifer Team đã học tập và là hành trang để nhóm</w:t>
      </w:r>
      <w:r w:rsidRPr="005315E3">
        <w:rPr>
          <w:rFonts w:ascii="Times New Roman" w:eastAsia="Times New Roman" w:hAnsi="Times New Roman" w:cs="Times New Roman"/>
          <w:sz w:val="26"/>
          <w:szCs w:val="26"/>
        </w:rPr>
        <w:t xml:space="preserve"> chúng em thực hiện tiếp các đề tài khác trong tương lai.</w:t>
      </w:r>
    </w:p>
    <w:p w14:paraId="0000008F" w14:textId="77777777" w:rsidR="00DA1E0F" w:rsidRPr="005315E3" w:rsidRDefault="00735C55" w:rsidP="00643281">
      <w:pPr>
        <w:ind w:left="-28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ab/>
        <w:t>Lời cuối, nhóm Lucifer Team xin kính chúc cô thật dồi dào sức khỏe, niềm tin để tiếp tục thực hiện sứ mệnh cao đẹp là truyền đạt kiến thức cho các bạn sinh viên.</w:t>
      </w:r>
    </w:p>
    <w:p w14:paraId="00000090" w14:textId="12166A05" w:rsidR="00DA1E0F" w:rsidRPr="005315E3" w:rsidRDefault="00735C55" w:rsidP="00643281">
      <w:pPr>
        <w:ind w:left="-28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ab/>
        <w:t xml:space="preserve">Xin chân thành cảm ơn </w:t>
      </w:r>
      <w:r w:rsidR="00643281" w:rsidRPr="005315E3">
        <w:rPr>
          <w:rFonts w:ascii="Times New Roman" w:eastAsia="Times New Roman" w:hAnsi="Times New Roman" w:cs="Times New Roman"/>
          <w:sz w:val="26"/>
          <w:szCs w:val="26"/>
        </w:rPr>
        <w:t>c</w:t>
      </w:r>
      <w:r w:rsidRPr="005315E3">
        <w:rPr>
          <w:rFonts w:ascii="Times New Roman" w:eastAsia="Times New Roman" w:hAnsi="Times New Roman" w:cs="Times New Roman"/>
          <w:sz w:val="26"/>
          <w:szCs w:val="26"/>
        </w:rPr>
        <w:t>ô</w:t>
      </w:r>
      <w:r w:rsidRPr="005315E3">
        <w:rPr>
          <w:rFonts w:ascii="Times New Roman" w:eastAsia="Times New Roman" w:hAnsi="Times New Roman" w:cs="Times New Roman"/>
          <w:sz w:val="26"/>
          <w:szCs w:val="26"/>
        </w:rPr>
        <w:t>!</w:t>
      </w:r>
    </w:p>
    <w:p w14:paraId="00000091" w14:textId="77777777" w:rsidR="00DA1E0F" w:rsidRPr="005315E3" w:rsidRDefault="00735C55" w:rsidP="00643281">
      <w:pPr>
        <w:ind w:left="-284"/>
        <w:jc w:val="right"/>
        <w:rPr>
          <w:rFonts w:ascii="Times New Roman" w:eastAsia="Times New Roman" w:hAnsi="Times New Roman" w:cs="Times New Roman"/>
          <w:b/>
          <w:sz w:val="26"/>
          <w:szCs w:val="26"/>
        </w:rPr>
      </w:pPr>
      <w:r w:rsidRPr="005315E3">
        <w:rPr>
          <w:rFonts w:ascii="Times New Roman" w:eastAsia="Times New Roman" w:hAnsi="Times New Roman" w:cs="Times New Roman"/>
          <w:b/>
          <w:sz w:val="26"/>
          <w:szCs w:val="26"/>
        </w:rPr>
        <w:t>Lucifer</w:t>
      </w:r>
      <w:r w:rsidRPr="005315E3">
        <w:rPr>
          <w:rFonts w:ascii="Times New Roman" w:eastAsia="Times New Roman" w:hAnsi="Times New Roman" w:cs="Times New Roman"/>
          <w:b/>
          <w:sz w:val="26"/>
          <w:szCs w:val="26"/>
        </w:rPr>
        <w:t xml:space="preserve"> Team</w:t>
      </w:r>
    </w:p>
    <w:p w14:paraId="00000092" w14:textId="77777777" w:rsidR="00DA1E0F" w:rsidRPr="005315E3" w:rsidRDefault="00DA1E0F" w:rsidP="00643281">
      <w:pPr>
        <w:ind w:left="-284"/>
        <w:jc w:val="both"/>
        <w:rPr>
          <w:rFonts w:ascii="Times New Roman" w:eastAsia="Times New Roman" w:hAnsi="Times New Roman" w:cs="Times New Roman"/>
          <w:sz w:val="26"/>
          <w:szCs w:val="26"/>
        </w:rPr>
      </w:pPr>
    </w:p>
    <w:p w14:paraId="00000093" w14:textId="77777777" w:rsidR="00DA1E0F" w:rsidRPr="005315E3" w:rsidRDefault="00DA1E0F" w:rsidP="00643281">
      <w:pPr>
        <w:ind w:left="-284"/>
        <w:jc w:val="both"/>
        <w:rPr>
          <w:rFonts w:ascii="Times New Roman" w:eastAsia="Times New Roman" w:hAnsi="Times New Roman" w:cs="Times New Roman"/>
          <w:sz w:val="26"/>
          <w:szCs w:val="26"/>
        </w:rPr>
      </w:pPr>
    </w:p>
    <w:p w14:paraId="00000094" w14:textId="77777777" w:rsidR="00DA1E0F" w:rsidRPr="005315E3" w:rsidRDefault="00DA1E0F" w:rsidP="00643281">
      <w:pPr>
        <w:ind w:left="-284"/>
        <w:jc w:val="both"/>
        <w:rPr>
          <w:rFonts w:ascii="Times New Roman" w:eastAsia="Times New Roman" w:hAnsi="Times New Roman" w:cs="Times New Roman"/>
          <w:sz w:val="26"/>
          <w:szCs w:val="26"/>
        </w:rPr>
      </w:pPr>
    </w:p>
    <w:p w14:paraId="00000095" w14:textId="77777777" w:rsidR="00DA1E0F" w:rsidRPr="005315E3" w:rsidRDefault="00DA1E0F" w:rsidP="00643281">
      <w:pPr>
        <w:ind w:left="-284"/>
        <w:jc w:val="both"/>
        <w:rPr>
          <w:rFonts w:ascii="Times New Roman" w:eastAsia="Times New Roman" w:hAnsi="Times New Roman" w:cs="Times New Roman"/>
          <w:sz w:val="26"/>
          <w:szCs w:val="26"/>
        </w:rPr>
      </w:pPr>
    </w:p>
    <w:p w14:paraId="00000096" w14:textId="77777777" w:rsidR="00DA1E0F" w:rsidRPr="005315E3" w:rsidRDefault="00DA1E0F" w:rsidP="00643281">
      <w:pPr>
        <w:ind w:left="-284"/>
        <w:jc w:val="both"/>
        <w:rPr>
          <w:rFonts w:ascii="Times New Roman" w:eastAsia="Times New Roman" w:hAnsi="Times New Roman" w:cs="Times New Roman"/>
          <w:sz w:val="26"/>
          <w:szCs w:val="26"/>
        </w:rPr>
      </w:pPr>
    </w:p>
    <w:p w14:paraId="00000097" w14:textId="77777777" w:rsidR="00DA1E0F" w:rsidRPr="005315E3" w:rsidRDefault="00DA1E0F" w:rsidP="00643281">
      <w:pPr>
        <w:ind w:left="-284"/>
        <w:jc w:val="both"/>
        <w:rPr>
          <w:rFonts w:ascii="Times New Roman" w:eastAsia="Times New Roman" w:hAnsi="Times New Roman" w:cs="Times New Roman"/>
          <w:sz w:val="26"/>
          <w:szCs w:val="26"/>
        </w:rPr>
      </w:pPr>
    </w:p>
    <w:p w14:paraId="00000098" w14:textId="77777777" w:rsidR="00DA1E0F" w:rsidRPr="005315E3" w:rsidRDefault="00DA1E0F" w:rsidP="00643281">
      <w:pPr>
        <w:ind w:left="-284"/>
        <w:jc w:val="both"/>
        <w:rPr>
          <w:rFonts w:ascii="Times New Roman" w:eastAsia="Times New Roman" w:hAnsi="Times New Roman" w:cs="Times New Roman"/>
          <w:sz w:val="26"/>
          <w:szCs w:val="26"/>
        </w:rPr>
      </w:pPr>
    </w:p>
    <w:p w14:paraId="00000099" w14:textId="77777777" w:rsidR="00DA1E0F" w:rsidRPr="005315E3" w:rsidRDefault="00DA1E0F" w:rsidP="00643281">
      <w:pPr>
        <w:ind w:left="-284"/>
        <w:jc w:val="both"/>
        <w:rPr>
          <w:rFonts w:ascii="Times New Roman" w:eastAsia="Times New Roman" w:hAnsi="Times New Roman" w:cs="Times New Roman"/>
          <w:sz w:val="26"/>
          <w:szCs w:val="26"/>
        </w:rPr>
      </w:pPr>
    </w:p>
    <w:p w14:paraId="0000009A" w14:textId="77777777" w:rsidR="00DA1E0F" w:rsidRPr="005315E3" w:rsidRDefault="00DA1E0F" w:rsidP="00643281">
      <w:pPr>
        <w:ind w:left="-284"/>
        <w:jc w:val="both"/>
        <w:rPr>
          <w:rFonts w:ascii="Times New Roman" w:eastAsia="Times New Roman" w:hAnsi="Times New Roman" w:cs="Times New Roman"/>
          <w:sz w:val="26"/>
          <w:szCs w:val="26"/>
        </w:rPr>
      </w:pPr>
    </w:p>
    <w:p w14:paraId="0000009B" w14:textId="77777777" w:rsidR="00DA1E0F" w:rsidRPr="005315E3" w:rsidRDefault="00DA1E0F" w:rsidP="00643281">
      <w:pPr>
        <w:ind w:left="-284"/>
        <w:jc w:val="both"/>
        <w:rPr>
          <w:rFonts w:ascii="Times New Roman" w:eastAsia="Times New Roman" w:hAnsi="Times New Roman" w:cs="Times New Roman"/>
          <w:sz w:val="26"/>
          <w:szCs w:val="26"/>
        </w:rPr>
      </w:pPr>
    </w:p>
    <w:p w14:paraId="0000009C" w14:textId="77777777" w:rsidR="00DA1E0F" w:rsidRPr="005315E3" w:rsidRDefault="00DA1E0F" w:rsidP="00643281">
      <w:pPr>
        <w:ind w:left="-284"/>
        <w:jc w:val="both"/>
        <w:rPr>
          <w:rFonts w:ascii="Times New Roman" w:eastAsia="Times New Roman" w:hAnsi="Times New Roman" w:cs="Times New Roman"/>
          <w:sz w:val="26"/>
          <w:szCs w:val="26"/>
        </w:rPr>
      </w:pPr>
    </w:p>
    <w:p w14:paraId="0000009D" w14:textId="77777777" w:rsidR="00DA1E0F" w:rsidRPr="005315E3" w:rsidRDefault="00DA1E0F" w:rsidP="00E134EC">
      <w:pPr>
        <w:jc w:val="both"/>
        <w:rPr>
          <w:rFonts w:ascii="Times New Roman" w:eastAsia="Times New Roman" w:hAnsi="Times New Roman" w:cs="Times New Roman"/>
          <w:sz w:val="26"/>
          <w:szCs w:val="26"/>
        </w:rPr>
        <w:sectPr w:rsidR="00DA1E0F" w:rsidRPr="005315E3" w:rsidSect="005315E3">
          <w:headerReference w:type="default" r:id="rId10"/>
          <w:footerReference w:type="default" r:id="rId11"/>
          <w:footerReference w:type="first" r:id="rId12"/>
          <w:pgSz w:w="12240" w:h="15840"/>
          <w:pgMar w:top="1440" w:right="1080" w:bottom="1440" w:left="1080" w:header="851" w:footer="851" w:gutter="0"/>
          <w:pgNumType w:start="1"/>
          <w:cols w:space="720"/>
          <w:titlePg/>
        </w:sectPr>
      </w:pPr>
    </w:p>
    <w:p w14:paraId="0000009E" w14:textId="77777777" w:rsidR="00DA1E0F" w:rsidRPr="005315E3" w:rsidRDefault="00735C55" w:rsidP="00E134EC">
      <w:pPr>
        <w:pStyle w:val="Heading1"/>
        <w:numPr>
          <w:ilvl w:val="0"/>
          <w:numId w:val="0"/>
        </w:numPr>
        <w:jc w:val="center"/>
        <w:rPr>
          <w:b w:val="0"/>
        </w:rPr>
      </w:pPr>
      <w:bookmarkStart w:id="1" w:name="_Toc76856313"/>
      <w:r w:rsidRPr="005315E3">
        <w:rPr>
          <w:b w:val="0"/>
        </w:rPr>
        <w:lastRenderedPageBreak/>
        <w:t>CHƯƠNG 1: XÁC ĐỊNH VÀ PHÂN TÍCH YÊU CẦU</w:t>
      </w:r>
      <w:bookmarkEnd w:id="1"/>
    </w:p>
    <w:p w14:paraId="0000009F" w14:textId="77777777" w:rsidR="00DA1E0F" w:rsidRPr="005315E3" w:rsidRDefault="00DA1E0F" w:rsidP="00E134EC">
      <w:pPr>
        <w:jc w:val="center"/>
        <w:rPr>
          <w:rFonts w:ascii="Times New Roman" w:hAnsi="Times New Roman" w:cs="Times New Roman"/>
        </w:rPr>
      </w:pPr>
    </w:p>
    <w:p w14:paraId="000000A0" w14:textId="77777777" w:rsidR="00DA1E0F" w:rsidRPr="005315E3" w:rsidRDefault="00735C55" w:rsidP="00643281">
      <w:pPr>
        <w:numPr>
          <w:ilvl w:val="1"/>
          <w:numId w:val="13"/>
        </w:numPr>
        <w:pBdr>
          <w:top w:val="nil"/>
          <w:left w:val="nil"/>
          <w:bottom w:val="nil"/>
          <w:right w:val="nil"/>
          <w:between w:val="nil"/>
        </w:pBdr>
        <w:spacing w:after="0"/>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Nội dung đề tài:</w:t>
      </w:r>
    </w:p>
    <w:p w14:paraId="000000A1"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Lucifer’s Hotel là một trong những khách sạn nổi tiếng ở Đà Lạt. Trải qua 5 năm hoạt động trong ngành, nơi đây không chỉ hấp dẫn du khách bởi nét kiến trúc phương Tây, vừa cổ điển vừa hiện đại mà còn vì đội ngũ nhân viên đầy nhiệt huyết, các dịch vụ tiện í</w:t>
      </w:r>
      <w:r w:rsidRPr="005315E3">
        <w:rPr>
          <w:rFonts w:ascii="Times New Roman" w:eastAsia="Times New Roman" w:hAnsi="Times New Roman" w:cs="Times New Roman"/>
          <w:color w:val="000000"/>
          <w:sz w:val="26"/>
          <w:szCs w:val="26"/>
        </w:rPr>
        <w:t xml:space="preserve">ch và có vị trí đắc địa. </w:t>
      </w:r>
    </w:p>
    <w:p w14:paraId="000000A2"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Nhờ sở hữu những điều kiện thuận lợi, khách sạn đã trở thành một trong những điểm đến không thể thiếu tại đây. Cùng với đó là những áp lực về việc quản trị một lượng lớn và liên tục về dữ liệu liên quan đến khách hàng, các loại dị</w:t>
      </w:r>
      <w:r w:rsidRPr="005315E3">
        <w:rPr>
          <w:rFonts w:ascii="Times New Roman" w:eastAsia="Times New Roman" w:hAnsi="Times New Roman" w:cs="Times New Roman"/>
          <w:color w:val="000000"/>
          <w:sz w:val="26"/>
          <w:szCs w:val="26"/>
        </w:rPr>
        <w:t xml:space="preserve">ch vụ và các bản báo cáo thống kê về doanh thu của khách sạn để từ đó đưa ra các định hướng nhằm đẩy mạnh ưu điểm và khắc phục yếu điểm nhằm mang lại lợi nhuận cao nhất. </w:t>
      </w:r>
    </w:p>
    <w:p w14:paraId="000000A3"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Để thực hiện điều này theo một cách tối ưu nhất, đòi hỏi giám đốc khách sạn cần nâng </w:t>
      </w:r>
      <w:r w:rsidRPr="005315E3">
        <w:rPr>
          <w:rFonts w:ascii="Times New Roman" w:eastAsia="Times New Roman" w:hAnsi="Times New Roman" w:cs="Times New Roman"/>
          <w:color w:val="000000"/>
          <w:sz w:val="26"/>
          <w:szCs w:val="26"/>
        </w:rPr>
        <w:t xml:space="preserve">cao tính tin học hóa quy trình quản lý khách sạn từ quản lý nhân sự, quản lý khách hàng, quản lý phòng, … </w:t>
      </w:r>
    </w:p>
    <w:p w14:paraId="000000A4"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Hệ thống giúp giám đốc khách sạn quản lý trực tiếp mọi vấn đề và có quyền quyết định tất cả thông tin xử lý trong khách sạn bao gồm quản lý phòng, qu</w:t>
      </w:r>
      <w:r w:rsidRPr="005315E3">
        <w:rPr>
          <w:rFonts w:ascii="Times New Roman" w:eastAsia="Times New Roman" w:hAnsi="Times New Roman" w:cs="Times New Roman"/>
          <w:color w:val="000000"/>
          <w:sz w:val="26"/>
          <w:szCs w:val="26"/>
        </w:rPr>
        <w:t xml:space="preserve">ản lý dịch vụ, quản lý nhân sự, quản lý tài chính và quản lý khách hàng, quản lý marketing cho đến việc quản lý rủi ro. </w:t>
      </w:r>
    </w:p>
    <w:p w14:paraId="000000A5"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Khách sạn cung cấp cho khách hàng nhiều loại phòng (phòng standard, phòng superior, phòng deluxe, phòng suite, phòng connecting room), </w:t>
      </w:r>
      <w:r w:rsidRPr="005315E3">
        <w:rPr>
          <w:rFonts w:ascii="Times New Roman" w:eastAsia="Times New Roman" w:hAnsi="Times New Roman" w:cs="Times New Roman"/>
          <w:color w:val="000000"/>
          <w:sz w:val="26"/>
          <w:szCs w:val="26"/>
        </w:rPr>
        <w:t xml:space="preserve">mỗi phòng sẽ có thông tin về phòng bao gồm mã phòng, mã loại phòng, tình trạng phòng, giá phòng và các ghi chú cần thiết như phòng có bồn tắm hay vòi sen, …  </w:t>
      </w:r>
    </w:p>
    <w:p w14:paraId="000000A6"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Trong quản lý thông tin khách hàng, sẽ gồm hai quá trình chính là khi khách hàng đến và khi khách</w:t>
      </w:r>
      <w:r w:rsidRPr="005315E3">
        <w:rPr>
          <w:rFonts w:ascii="Times New Roman" w:eastAsia="Times New Roman" w:hAnsi="Times New Roman" w:cs="Times New Roman"/>
          <w:color w:val="000000"/>
          <w:sz w:val="26"/>
          <w:szCs w:val="26"/>
        </w:rPr>
        <w:t xml:space="preserve"> hàng đi. </w:t>
      </w:r>
    </w:p>
    <w:p w14:paraId="000000A7"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Khi khách đến check-in phải liên hệ với nhân viên phòng tiếp tân, nhân viên tiếp nhận có nhiệm vụ phân tích nhu cầu của khách bằng việc hỏi xem vị khách đó có đặt chỗ trước hay không và đặt dưới tên nào sau đó nhân viên phải tham khảo danh sách </w:t>
      </w:r>
      <w:r w:rsidRPr="005315E3">
        <w:rPr>
          <w:rFonts w:ascii="Times New Roman" w:eastAsia="Times New Roman" w:hAnsi="Times New Roman" w:cs="Times New Roman"/>
          <w:color w:val="000000"/>
          <w:sz w:val="26"/>
          <w:szCs w:val="26"/>
        </w:rPr>
        <w:t>khách hàng đặt chỗ trước để xác nhận, đề phòng trường hợp khách nhầm lẫn.  Trường hợp khách không đặt trước thì nhân viên phải xem còn phòng trống hay không sau đó hỏi xem khách có bao nhiêu người, từ ngày nào đến ngày nào, khách cần phòng loại nào, có yêu</w:t>
      </w:r>
      <w:r w:rsidRPr="005315E3">
        <w:rPr>
          <w:rFonts w:ascii="Times New Roman" w:eastAsia="Times New Roman" w:hAnsi="Times New Roman" w:cs="Times New Roman"/>
          <w:color w:val="000000"/>
          <w:sz w:val="26"/>
          <w:szCs w:val="26"/>
        </w:rPr>
        <w:t xml:space="preserve"> cầu gì đặc biệt không? Nếu có phòng đáp ứng được nhu cầu của khách thì nhân viên tiến hành đặt chỗ và yêu cầu khách xuất trình giấy tờ và hỏi mượn chứng minh nhân dân hoặc giấy tờ tùy thân khác (nếu khách không mang chứng minh nhân dân) và giấy tờ này sẽ </w:t>
      </w:r>
      <w:r w:rsidRPr="005315E3">
        <w:rPr>
          <w:rFonts w:ascii="Times New Roman" w:eastAsia="Times New Roman" w:hAnsi="Times New Roman" w:cs="Times New Roman"/>
          <w:color w:val="000000"/>
          <w:sz w:val="26"/>
          <w:szCs w:val="26"/>
        </w:rPr>
        <w:t>được hoàn trả lại khi khách trả phòng. Nếu không có phòng đáp ứng được nhu cầu hoặc hết phòng thì nhân viên này phải thông báo cho khách tên một số khách sạn có khả năng còn phòng. Sau đó, nhân viên tiếp tân hướng dẫn khách điền và ký vào mẫu đăng ký xác n</w:t>
      </w:r>
      <w:r w:rsidRPr="005315E3">
        <w:rPr>
          <w:rFonts w:ascii="Times New Roman" w:eastAsia="Times New Roman" w:hAnsi="Times New Roman" w:cs="Times New Roman"/>
          <w:color w:val="000000"/>
          <w:sz w:val="26"/>
          <w:szCs w:val="26"/>
        </w:rPr>
        <w:t>hận lưu trú và lập hồ sơ thuê phòng đồng thời báo giá phòng cho khách và giao thẻ từ vào phòng cho khách. Khách sạn có nhiều dịch vụ để khách hàng lựa chọn. Mỗi dịch vụ sẽ có mã dịch vụ, tên dịch vụ, giá tiền. Nếu khách hàng có yêu cầu dịch vụ (giặt ủi, ka</w:t>
      </w:r>
      <w:r w:rsidRPr="005315E3">
        <w:rPr>
          <w:rFonts w:ascii="Times New Roman" w:eastAsia="Times New Roman" w:hAnsi="Times New Roman" w:cs="Times New Roman"/>
          <w:color w:val="000000"/>
          <w:sz w:val="26"/>
          <w:szCs w:val="26"/>
        </w:rPr>
        <w:t xml:space="preserve">raoke, …), nhân viên tiếp tân phải lập một phiếu dịch vụ. Mỗi </w:t>
      </w:r>
      <w:r w:rsidRPr="005315E3">
        <w:rPr>
          <w:rFonts w:ascii="Times New Roman" w:eastAsia="Times New Roman" w:hAnsi="Times New Roman" w:cs="Times New Roman"/>
          <w:color w:val="000000"/>
          <w:sz w:val="26"/>
          <w:szCs w:val="26"/>
        </w:rPr>
        <w:lastRenderedPageBreak/>
        <w:t>phiếu dịch vụ có mã dịch vụ, tên, thông tin của một khách hàng, số lượng dịch vụ. Phiếu sẽ ghi tất cả những dịch vụ mà khách yêu cầu, khách yêu cầu dịch vụ vào thời điểm nào và đơn giá tương ứng</w:t>
      </w:r>
      <w:r w:rsidRPr="005315E3">
        <w:rPr>
          <w:rFonts w:ascii="Times New Roman" w:eastAsia="Times New Roman" w:hAnsi="Times New Roman" w:cs="Times New Roman"/>
          <w:color w:val="000000"/>
          <w:sz w:val="26"/>
          <w:szCs w:val="26"/>
        </w:rPr>
        <w:t xml:space="preserve"> là bao nhiêu. Phiếu dịch vụ này tiếp tân sẽ giữ lại và cộng vào hồ sơ thanh toán của khách. </w:t>
      </w:r>
    </w:p>
    <w:p w14:paraId="000000A8"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Đồng thời, Lucifer’s Hotel sẻ liên kết với nhà hàng Luminer’s Restaurant, bên cạnh khách sạn. Nhà hàng tổ chức dưới dạng buffet với hơn 200 món ăn, là đặc sản của</w:t>
      </w:r>
      <w:r w:rsidRPr="005315E3">
        <w:rPr>
          <w:rFonts w:ascii="Times New Roman" w:eastAsia="Times New Roman" w:hAnsi="Times New Roman" w:cs="Times New Roman"/>
          <w:color w:val="000000"/>
          <w:sz w:val="26"/>
          <w:szCs w:val="26"/>
        </w:rPr>
        <w:t xml:space="preserve"> nhiều vùng miền để du khách có thể thưởng thức và đắm mình trong không gian sang trọng và thanh lịch. Khi đặt tiệc thông qua khách sạn, khách hàng có thể thanh toán ngay hoặc bộ phận tiếp tân giữ lại và cộng vào hồ sơ thanh toán của khách. Theo hợp đồng l</w:t>
      </w:r>
      <w:r w:rsidRPr="005315E3">
        <w:rPr>
          <w:rFonts w:ascii="Times New Roman" w:eastAsia="Times New Roman" w:hAnsi="Times New Roman" w:cs="Times New Roman"/>
          <w:color w:val="000000"/>
          <w:sz w:val="26"/>
          <w:szCs w:val="26"/>
        </w:rPr>
        <w:t>iên kết, nhà hàng sẽ chia 20% dựa trên hóa đơn của khách hàng đặt thông qua khách sạn.</w:t>
      </w:r>
    </w:p>
    <w:p w14:paraId="000000A9"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Bên cạnh đơn vị Luminer’s Restaurant, khách sạn còn liên kết nhiều đơn vị khác để mang lại trải nghiệm tốt nhất cho khách hàng khi đến nơi đây.</w:t>
      </w:r>
    </w:p>
    <w:p w14:paraId="000000AA"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w:t>
      </w:r>
      <w:r w:rsidRPr="005315E3">
        <w:rPr>
          <w:rFonts w:ascii="Times New Roman" w:eastAsia="Times New Roman" w:hAnsi="Times New Roman" w:cs="Times New Roman"/>
          <w:color w:val="000000"/>
          <w:sz w:val="26"/>
          <w:szCs w:val="26"/>
        </w:rPr>
        <w:tab/>
        <w:t>Cuối ca làm việc nhân v</w:t>
      </w:r>
      <w:r w:rsidRPr="005315E3">
        <w:rPr>
          <w:rFonts w:ascii="Times New Roman" w:eastAsia="Times New Roman" w:hAnsi="Times New Roman" w:cs="Times New Roman"/>
          <w:color w:val="000000"/>
          <w:sz w:val="26"/>
          <w:szCs w:val="26"/>
        </w:rPr>
        <w:t xml:space="preserve">iên tiếp tân có nhiệm vụ lưu các thông tin quan trọng xảy ra trong ca làm việc, yêu cầu cần thực hiện cho khách vào sổ bàn giao hồ sơ, công việc cho nhân viên ca sau. </w:t>
      </w:r>
    </w:p>
    <w:p w14:paraId="000000AB"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Khi khách check-out, nhân viên lễ tân có nhiệm vụ nhận lại thẻ từ vào phòng từ khách, li</w:t>
      </w:r>
      <w:r w:rsidRPr="005315E3">
        <w:rPr>
          <w:rFonts w:ascii="Times New Roman" w:eastAsia="Times New Roman" w:hAnsi="Times New Roman" w:cs="Times New Roman"/>
          <w:color w:val="000000"/>
          <w:sz w:val="26"/>
          <w:szCs w:val="26"/>
        </w:rPr>
        <w:t>ên hệ bộ phận kiểm tra để kiểm tra phòng của khách hàng. Nếu có hư hại thì khách hàng phải đền bù hoặc trả thêm tiền để khách sạn sửa chữa lại. Tiếp theo, nhân viên tiếp tân xác nhận lại với khách các hóa đơn chưa thanh toán đã được lưu lại trong thời gian</w:t>
      </w:r>
      <w:r w:rsidRPr="005315E3">
        <w:rPr>
          <w:rFonts w:ascii="Times New Roman" w:eastAsia="Times New Roman" w:hAnsi="Times New Roman" w:cs="Times New Roman"/>
          <w:color w:val="000000"/>
          <w:sz w:val="26"/>
          <w:szCs w:val="26"/>
        </w:rPr>
        <w:t xml:space="preserve"> khách lưu trú. Sau khi khách đã xác nhận thì nhân viên tiến hành lập một phiếu thu có một mã phiếu, chỉ có thông tin của một khách hàng, lý do (thu của hóa đơn nào) với số tiền thu bao nhiêu, thông báo số tiền khách cần thanh toán, thực hiện thủ tục thanh</w:t>
      </w:r>
      <w:r w:rsidRPr="005315E3">
        <w:rPr>
          <w:rFonts w:ascii="Times New Roman" w:eastAsia="Times New Roman" w:hAnsi="Times New Roman" w:cs="Times New Roman"/>
          <w:color w:val="000000"/>
          <w:sz w:val="26"/>
          <w:szCs w:val="26"/>
        </w:rPr>
        <w:t xml:space="preserve"> toán và lập hóa đơn chịu trách nhiệm nhận tiền khách hàng, ký xác nhận vào phiếu thu, và lập thành hai liên một liên giữ lại, còn một liên giao cho khách hàng. </w:t>
      </w:r>
    </w:p>
    <w:p w14:paraId="000000AC" w14:textId="77777777" w:rsidR="00DA1E0F" w:rsidRPr="005315E3" w:rsidRDefault="00735C55" w:rsidP="00643281">
      <w:pPr>
        <w:pBdr>
          <w:top w:val="nil"/>
          <w:left w:val="nil"/>
          <w:bottom w:val="nil"/>
          <w:right w:val="nil"/>
          <w:between w:val="nil"/>
        </w:pBdr>
        <w:spacing w:after="0"/>
        <w:ind w:left="-284" w:firstLine="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Để quản lý vấn đề tài chính dễ dàng hơn, giám đốc sẽ chịu trách nhiệm về thông tin thu chi tro</w:t>
      </w:r>
      <w:r w:rsidRPr="005315E3">
        <w:rPr>
          <w:rFonts w:ascii="Times New Roman" w:eastAsia="Times New Roman" w:hAnsi="Times New Roman" w:cs="Times New Roman"/>
          <w:color w:val="000000"/>
          <w:sz w:val="26"/>
          <w:szCs w:val="26"/>
        </w:rPr>
        <w:t>ng khách sạn, theo dõi công nợ, đóng thuế doanh nghiệp. Hệ thống có chức năng tổng kết thống kê, doanh thu theo ngày, theo tháng trong năm của khách sạn. Việc cung cấp chức năng trên giúp quá trình quản lý của khách sạn trở nên tường minh hơn.</w:t>
      </w:r>
    </w:p>
    <w:p w14:paraId="000000AD" w14:textId="77777777" w:rsidR="00DA1E0F" w:rsidRPr="005315E3" w:rsidRDefault="00DA1E0F" w:rsidP="00643281">
      <w:pPr>
        <w:pBdr>
          <w:top w:val="nil"/>
          <w:left w:val="nil"/>
          <w:bottom w:val="nil"/>
          <w:right w:val="nil"/>
          <w:between w:val="nil"/>
        </w:pBdr>
        <w:spacing w:after="0"/>
        <w:ind w:left="106" w:firstLine="614"/>
        <w:jc w:val="both"/>
        <w:rPr>
          <w:rFonts w:ascii="Times New Roman" w:eastAsia="Times New Roman" w:hAnsi="Times New Roman" w:cs="Times New Roman"/>
          <w:color w:val="000000"/>
          <w:sz w:val="26"/>
          <w:szCs w:val="26"/>
        </w:rPr>
      </w:pPr>
    </w:p>
    <w:p w14:paraId="000000AE" w14:textId="77777777" w:rsidR="00DA1E0F" w:rsidRPr="005315E3" w:rsidRDefault="00DA1E0F" w:rsidP="00643281">
      <w:pPr>
        <w:pBdr>
          <w:top w:val="nil"/>
          <w:left w:val="nil"/>
          <w:bottom w:val="nil"/>
          <w:right w:val="nil"/>
          <w:between w:val="nil"/>
        </w:pBdr>
        <w:spacing w:after="0"/>
        <w:ind w:left="106" w:firstLine="614"/>
        <w:jc w:val="both"/>
        <w:rPr>
          <w:rFonts w:ascii="Times New Roman" w:eastAsia="Times New Roman" w:hAnsi="Times New Roman" w:cs="Times New Roman"/>
          <w:color w:val="000000"/>
          <w:sz w:val="26"/>
          <w:szCs w:val="26"/>
        </w:rPr>
      </w:pPr>
    </w:p>
    <w:p w14:paraId="000000AF" w14:textId="77777777" w:rsidR="00DA1E0F" w:rsidRPr="005315E3" w:rsidRDefault="00DA1E0F" w:rsidP="00643281">
      <w:pPr>
        <w:pBdr>
          <w:top w:val="nil"/>
          <w:left w:val="nil"/>
          <w:bottom w:val="nil"/>
          <w:right w:val="nil"/>
          <w:between w:val="nil"/>
        </w:pBdr>
        <w:spacing w:after="0"/>
        <w:ind w:left="106" w:firstLine="614"/>
        <w:jc w:val="both"/>
        <w:rPr>
          <w:rFonts w:ascii="Times New Roman" w:eastAsia="Times New Roman" w:hAnsi="Times New Roman" w:cs="Times New Roman"/>
          <w:color w:val="000000"/>
          <w:sz w:val="26"/>
          <w:szCs w:val="26"/>
        </w:rPr>
      </w:pPr>
    </w:p>
    <w:p w14:paraId="000000B0" w14:textId="77777777" w:rsidR="00DA1E0F" w:rsidRPr="005315E3" w:rsidRDefault="00DA1E0F" w:rsidP="00643281">
      <w:pPr>
        <w:pBdr>
          <w:top w:val="nil"/>
          <w:left w:val="nil"/>
          <w:bottom w:val="nil"/>
          <w:right w:val="nil"/>
          <w:between w:val="nil"/>
        </w:pBdr>
        <w:spacing w:after="0"/>
        <w:ind w:left="106" w:firstLine="614"/>
        <w:jc w:val="both"/>
        <w:rPr>
          <w:rFonts w:ascii="Times New Roman" w:eastAsia="Times New Roman" w:hAnsi="Times New Roman" w:cs="Times New Roman"/>
          <w:color w:val="000000"/>
          <w:sz w:val="26"/>
          <w:szCs w:val="26"/>
        </w:rPr>
      </w:pPr>
    </w:p>
    <w:p w14:paraId="000000B1" w14:textId="77777777" w:rsidR="00DA1E0F" w:rsidRPr="005315E3" w:rsidRDefault="00DA1E0F" w:rsidP="00643281">
      <w:pPr>
        <w:pBdr>
          <w:top w:val="nil"/>
          <w:left w:val="nil"/>
          <w:bottom w:val="nil"/>
          <w:right w:val="nil"/>
          <w:between w:val="nil"/>
        </w:pBdr>
        <w:spacing w:after="0"/>
        <w:ind w:left="106" w:firstLine="614"/>
        <w:jc w:val="both"/>
        <w:rPr>
          <w:rFonts w:ascii="Times New Roman" w:eastAsia="Times New Roman" w:hAnsi="Times New Roman" w:cs="Times New Roman"/>
          <w:color w:val="000000"/>
          <w:sz w:val="26"/>
          <w:szCs w:val="26"/>
        </w:rPr>
      </w:pPr>
    </w:p>
    <w:p w14:paraId="000000B2" w14:textId="77777777" w:rsidR="00DA1E0F" w:rsidRPr="005315E3" w:rsidRDefault="00DA1E0F" w:rsidP="00643281">
      <w:pPr>
        <w:pBdr>
          <w:top w:val="nil"/>
          <w:left w:val="nil"/>
          <w:bottom w:val="nil"/>
          <w:right w:val="nil"/>
          <w:between w:val="nil"/>
        </w:pBdr>
        <w:spacing w:after="0"/>
        <w:ind w:left="106" w:firstLine="614"/>
        <w:jc w:val="both"/>
        <w:rPr>
          <w:rFonts w:ascii="Times New Roman" w:eastAsia="Times New Roman" w:hAnsi="Times New Roman" w:cs="Times New Roman"/>
          <w:color w:val="000000"/>
          <w:sz w:val="26"/>
          <w:szCs w:val="26"/>
        </w:rPr>
      </w:pPr>
    </w:p>
    <w:p w14:paraId="000000B3" w14:textId="77777777" w:rsidR="00DA1E0F" w:rsidRPr="005315E3" w:rsidRDefault="00DA1E0F" w:rsidP="00643281">
      <w:pPr>
        <w:pBdr>
          <w:top w:val="nil"/>
          <w:left w:val="nil"/>
          <w:bottom w:val="nil"/>
          <w:right w:val="nil"/>
          <w:between w:val="nil"/>
        </w:pBdr>
        <w:spacing w:after="0"/>
        <w:ind w:left="106" w:firstLine="614"/>
        <w:jc w:val="both"/>
        <w:rPr>
          <w:rFonts w:ascii="Times New Roman" w:eastAsia="Times New Roman" w:hAnsi="Times New Roman" w:cs="Times New Roman"/>
          <w:color w:val="000000"/>
          <w:sz w:val="26"/>
          <w:szCs w:val="26"/>
        </w:rPr>
      </w:pPr>
    </w:p>
    <w:p w14:paraId="000000B4" w14:textId="77777777" w:rsidR="00DA1E0F" w:rsidRPr="005315E3" w:rsidRDefault="00DA1E0F" w:rsidP="00643281">
      <w:pPr>
        <w:pBdr>
          <w:top w:val="nil"/>
          <w:left w:val="nil"/>
          <w:bottom w:val="nil"/>
          <w:right w:val="nil"/>
          <w:between w:val="nil"/>
        </w:pBdr>
        <w:spacing w:after="0"/>
        <w:ind w:left="106" w:firstLine="614"/>
        <w:jc w:val="both"/>
        <w:rPr>
          <w:rFonts w:ascii="Times New Roman" w:eastAsia="Times New Roman" w:hAnsi="Times New Roman" w:cs="Times New Roman"/>
          <w:color w:val="000000"/>
          <w:sz w:val="26"/>
          <w:szCs w:val="26"/>
        </w:rPr>
      </w:pPr>
    </w:p>
    <w:p w14:paraId="000000B5" w14:textId="77777777" w:rsidR="00DA1E0F" w:rsidRPr="005315E3" w:rsidRDefault="00DA1E0F" w:rsidP="00643281">
      <w:pPr>
        <w:pBdr>
          <w:top w:val="nil"/>
          <w:left w:val="nil"/>
          <w:bottom w:val="nil"/>
          <w:right w:val="nil"/>
          <w:between w:val="nil"/>
        </w:pBdr>
        <w:spacing w:after="0"/>
        <w:ind w:left="106" w:firstLine="614"/>
        <w:jc w:val="both"/>
        <w:rPr>
          <w:rFonts w:ascii="Times New Roman" w:eastAsia="Times New Roman" w:hAnsi="Times New Roman" w:cs="Times New Roman"/>
          <w:color w:val="000000"/>
          <w:sz w:val="26"/>
          <w:szCs w:val="26"/>
        </w:rPr>
      </w:pPr>
    </w:p>
    <w:p w14:paraId="000000B6" w14:textId="77777777" w:rsidR="00DA1E0F" w:rsidRPr="005315E3" w:rsidRDefault="00DA1E0F" w:rsidP="00643281">
      <w:pPr>
        <w:pBdr>
          <w:top w:val="nil"/>
          <w:left w:val="nil"/>
          <w:bottom w:val="nil"/>
          <w:right w:val="nil"/>
          <w:between w:val="nil"/>
        </w:pBdr>
        <w:ind w:left="106" w:firstLine="614"/>
        <w:jc w:val="both"/>
        <w:rPr>
          <w:rFonts w:ascii="Times New Roman" w:eastAsia="Times New Roman" w:hAnsi="Times New Roman" w:cs="Times New Roman"/>
          <w:color w:val="000000"/>
          <w:sz w:val="26"/>
          <w:szCs w:val="26"/>
        </w:rPr>
      </w:pPr>
    </w:p>
    <w:p w14:paraId="000000B7" w14:textId="77777777" w:rsidR="00DA1E0F" w:rsidRPr="005315E3" w:rsidRDefault="00DA1E0F" w:rsidP="00643281">
      <w:pPr>
        <w:jc w:val="both"/>
        <w:rPr>
          <w:rFonts w:ascii="Times New Roman" w:eastAsia="Times New Roman" w:hAnsi="Times New Roman" w:cs="Times New Roman"/>
          <w:sz w:val="26"/>
          <w:szCs w:val="26"/>
        </w:rPr>
      </w:pPr>
    </w:p>
    <w:p w14:paraId="000000B8" w14:textId="77777777" w:rsidR="00DA1E0F" w:rsidRPr="005315E3" w:rsidRDefault="00735C55" w:rsidP="00643281">
      <w:pPr>
        <w:numPr>
          <w:ilvl w:val="1"/>
          <w:numId w:val="13"/>
        </w:numPr>
        <w:pBdr>
          <w:top w:val="nil"/>
          <w:left w:val="nil"/>
          <w:bottom w:val="nil"/>
          <w:right w:val="nil"/>
          <w:between w:val="nil"/>
        </w:pBdr>
        <w:spacing w:after="0"/>
        <w:ind w:left="-567" w:firstLine="568"/>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lastRenderedPageBreak/>
        <w:t>Khảo sát hiện trạng:</w:t>
      </w:r>
    </w:p>
    <w:p w14:paraId="000000B9" w14:textId="77777777" w:rsidR="00DA1E0F" w:rsidRPr="005315E3" w:rsidRDefault="00735C55" w:rsidP="00643281">
      <w:pPr>
        <w:numPr>
          <w:ilvl w:val="2"/>
          <w:numId w:val="13"/>
        </w:numPr>
        <w:pBdr>
          <w:top w:val="nil"/>
          <w:left w:val="nil"/>
          <w:bottom w:val="nil"/>
          <w:right w:val="nil"/>
          <w:between w:val="nil"/>
        </w:pBdr>
        <w:spacing w:after="0"/>
        <w:ind w:left="-426" w:firstLine="4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Kế hoạch phỏng vấn:</w:t>
      </w:r>
    </w:p>
    <w:p w14:paraId="000000BA" w14:textId="77777777" w:rsidR="00DA1E0F" w:rsidRPr="005315E3" w:rsidRDefault="00735C55" w:rsidP="00643281">
      <w:pPr>
        <w:numPr>
          <w:ilvl w:val="3"/>
          <w:numId w:val="13"/>
        </w:numPr>
        <w:pBdr>
          <w:top w:val="nil"/>
          <w:left w:val="nil"/>
          <w:bottom w:val="nil"/>
          <w:right w:val="nil"/>
          <w:between w:val="nil"/>
        </w:pBdr>
        <w:spacing w:after="0"/>
        <w:ind w:left="0" w:firstLine="0"/>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Mẫu kế hoạch phỏng vấn:</w:t>
      </w:r>
    </w:p>
    <w:p w14:paraId="000000BB" w14:textId="77777777" w:rsidR="00DA1E0F" w:rsidRPr="005315E3" w:rsidRDefault="00DA1E0F" w:rsidP="00643281">
      <w:pPr>
        <w:pBdr>
          <w:top w:val="nil"/>
          <w:left w:val="nil"/>
          <w:bottom w:val="nil"/>
          <w:right w:val="nil"/>
          <w:between w:val="nil"/>
        </w:pBdr>
        <w:spacing w:after="0"/>
        <w:jc w:val="both"/>
        <w:rPr>
          <w:rFonts w:ascii="Times New Roman" w:eastAsia="Times New Roman" w:hAnsi="Times New Roman" w:cs="Times New Roman"/>
          <w:color w:val="000000"/>
          <w:sz w:val="26"/>
          <w:szCs w:val="26"/>
        </w:rPr>
      </w:pPr>
    </w:p>
    <w:p w14:paraId="000000BC" w14:textId="77777777" w:rsidR="00DA1E0F" w:rsidRPr="005315E3" w:rsidRDefault="00735C55" w:rsidP="00643281">
      <w:pPr>
        <w:pBdr>
          <w:top w:val="nil"/>
          <w:left w:val="nil"/>
          <w:bottom w:val="nil"/>
          <w:right w:val="nil"/>
          <w:between w:val="nil"/>
        </w:pBdr>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Bảng 1: Kế hoạch phỏng vấn tổng quan</w:t>
      </w:r>
    </w:p>
    <w:tbl>
      <w:tblPr>
        <w:tblStyle w:val="a"/>
        <w:tblW w:w="9640" w:type="dxa"/>
        <w:tblInd w:w="-294" w:type="dxa"/>
        <w:tblLayout w:type="fixed"/>
        <w:tblLook w:val="0400" w:firstRow="0" w:lastRow="0" w:firstColumn="0" w:lastColumn="0" w:noHBand="0" w:noVBand="1"/>
      </w:tblPr>
      <w:tblGrid>
        <w:gridCol w:w="426"/>
        <w:gridCol w:w="1878"/>
        <w:gridCol w:w="3650"/>
        <w:gridCol w:w="1843"/>
        <w:gridCol w:w="1843"/>
      </w:tblGrid>
      <w:tr w:rsidR="00DA1E0F" w:rsidRPr="005315E3" w14:paraId="7FF68969" w14:textId="77777777">
        <w:trPr>
          <w:trHeight w:val="1116"/>
        </w:trPr>
        <w:tc>
          <w:tcPr>
            <w:tcW w:w="964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D" w14:textId="77777777" w:rsidR="00DA1E0F" w:rsidRPr="005315E3" w:rsidRDefault="00735C55" w:rsidP="00643281">
            <w:pPr>
              <w:spacing w:after="0" w:line="240" w:lineRule="auto"/>
              <w:ind w:left="107" w:right="-15" w:firstLine="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Kế hoạch phỏng vấn tổng quan </w:t>
            </w:r>
          </w:p>
          <w:p w14:paraId="000000BE" w14:textId="77777777" w:rsidR="00DA1E0F" w:rsidRPr="005315E3" w:rsidRDefault="00735C55" w:rsidP="00643281">
            <w:pPr>
              <w:spacing w:after="0" w:line="240" w:lineRule="auto"/>
              <w:ind w:left="107" w:right="-15" w:firstLine="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H</w:t>
            </w:r>
            <w:r w:rsidRPr="005315E3">
              <w:rPr>
                <w:rFonts w:ascii="Times New Roman" w:eastAsia="Times New Roman" w:hAnsi="Times New Roman" w:cs="Times New Roman"/>
                <w:color w:val="000000"/>
                <w:sz w:val="26"/>
                <w:szCs w:val="26"/>
              </w:rPr>
              <w:t>ệ thống: Quản lý khách sạn</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 xml:space="preserve">Lucifer </w:t>
            </w:r>
          </w:p>
          <w:p w14:paraId="000000BF" w14:textId="77777777" w:rsidR="00DA1E0F" w:rsidRPr="005315E3" w:rsidRDefault="00735C55" w:rsidP="00643281">
            <w:pPr>
              <w:spacing w:after="0" w:line="240" w:lineRule="auto"/>
              <w:ind w:left="107" w:right="-15" w:firstLine="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Người lập: </w:t>
            </w:r>
            <w:r w:rsidRPr="005315E3">
              <w:rPr>
                <w:rFonts w:ascii="Times New Roman" w:eastAsia="Times New Roman" w:hAnsi="Times New Roman" w:cs="Times New Roman"/>
                <w:sz w:val="26"/>
                <w:szCs w:val="26"/>
              </w:rPr>
              <w:t>Nguyễn Thái Toàn</w:t>
            </w:r>
            <w:r w:rsidRPr="005315E3">
              <w:rPr>
                <w:rFonts w:ascii="Times New Roman" w:eastAsia="Times New Roman" w:hAnsi="Times New Roman" w:cs="Times New Roman"/>
                <w:color w:val="000000"/>
                <w:sz w:val="26"/>
                <w:szCs w:val="26"/>
              </w:rPr>
              <w:t xml:space="preserve">                      M</w:t>
            </w:r>
            <w:r w:rsidRPr="005315E3">
              <w:rPr>
                <w:rFonts w:ascii="Times New Roman" w:eastAsia="Times New Roman" w:hAnsi="Times New Roman" w:cs="Times New Roman"/>
                <w:sz w:val="26"/>
                <w:szCs w:val="26"/>
              </w:rPr>
              <w:t>SSV: 19522366</w:t>
            </w:r>
          </w:p>
          <w:p w14:paraId="000000C0" w14:textId="77777777" w:rsidR="00DA1E0F" w:rsidRPr="005315E3" w:rsidRDefault="00735C55" w:rsidP="00643281">
            <w:pPr>
              <w:spacing w:before="4" w:after="0" w:line="240" w:lineRule="auto"/>
              <w:ind w:left="107"/>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lập: </w:t>
            </w:r>
          </w:p>
        </w:tc>
      </w:tr>
      <w:tr w:rsidR="00DA1E0F" w:rsidRPr="005315E3" w14:paraId="30027210" w14:textId="77777777">
        <w:trPr>
          <w:trHeight w:val="518"/>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5"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6" w14:textId="77777777" w:rsidR="00DA1E0F" w:rsidRPr="005315E3" w:rsidRDefault="00735C55" w:rsidP="00643281">
            <w:pPr>
              <w:spacing w:after="0" w:line="240" w:lineRule="auto"/>
              <w:ind w:left="120"/>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Chủ đề </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7" w14:textId="77777777" w:rsidR="00DA1E0F" w:rsidRPr="005315E3" w:rsidRDefault="00735C55" w:rsidP="00643281">
            <w:pPr>
              <w:spacing w:after="0" w:line="240" w:lineRule="auto"/>
              <w:ind w:left="11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Yêu cầu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8" w14:textId="77777777" w:rsidR="00DA1E0F" w:rsidRPr="005315E3" w:rsidRDefault="00735C55" w:rsidP="00643281">
            <w:pPr>
              <w:spacing w:after="0" w:line="240" w:lineRule="auto"/>
              <w:ind w:left="107"/>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bắt đầu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9" w14:textId="77777777" w:rsidR="00DA1E0F" w:rsidRPr="005315E3" w:rsidRDefault="00735C55" w:rsidP="00643281">
            <w:pPr>
              <w:spacing w:after="0" w:line="240" w:lineRule="auto"/>
              <w:ind w:left="107"/>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kết thúc</w:t>
            </w:r>
          </w:p>
        </w:tc>
      </w:tr>
      <w:tr w:rsidR="00DA1E0F" w:rsidRPr="005315E3" w14:paraId="68DE9F76" w14:textId="77777777">
        <w:trPr>
          <w:trHeight w:val="2070"/>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A" w14:textId="77777777" w:rsidR="00DA1E0F" w:rsidRPr="005315E3" w:rsidRDefault="00735C55" w:rsidP="00643281">
            <w:pPr>
              <w:spacing w:after="0" w:line="240" w:lineRule="auto"/>
              <w:ind w:left="13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1 </w:t>
            </w:r>
          </w:p>
        </w:tc>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B" w14:textId="501DE7CE" w:rsidR="00DA1E0F" w:rsidRPr="005315E3" w:rsidRDefault="00735C55" w:rsidP="00643281">
            <w:pPr>
              <w:spacing w:after="0" w:line="240" w:lineRule="auto"/>
              <w:ind w:left="118" w:right="5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Quy trình quản</w:t>
            </w:r>
            <w:r w:rsidRPr="005315E3">
              <w:rPr>
                <w:rFonts w:ascii="Times New Roman" w:eastAsia="Times New Roman" w:hAnsi="Times New Roman" w:cs="Times New Roman"/>
                <w:color w:val="000000"/>
                <w:sz w:val="26"/>
                <w:szCs w:val="26"/>
              </w:rPr>
              <w:t xml:space="preserve"> lý nhân sự</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0000C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hAnsi="Times New Roman" w:cs="Times New Roman"/>
              </w:rPr>
              <w:t>-</w:t>
            </w:r>
            <w:r w:rsidRPr="005315E3">
              <w:rPr>
                <w:rFonts w:ascii="Times New Roman" w:eastAsia="Times New Roman" w:hAnsi="Times New Roman" w:cs="Times New Roman"/>
                <w:color w:val="000000"/>
                <w:sz w:val="26"/>
                <w:szCs w:val="26"/>
              </w:rPr>
              <w:t>Hiểu được quá trình quản lý, tổ chức phân công công việc và giám sát hoạt động cho nhân viên.</w:t>
            </w:r>
          </w:p>
          <w:p w14:paraId="000000C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-Nắm bắt được thông tin chi tiết của nhân viên.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E" w14:textId="77777777" w:rsidR="00DA1E0F" w:rsidRPr="005315E3" w:rsidRDefault="00735C55" w:rsidP="00643281">
            <w:pPr>
              <w:spacing w:after="0" w:line="240" w:lineRule="auto"/>
              <w:ind w:left="13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13/03/2021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F" w14:textId="77777777" w:rsidR="00DA1E0F" w:rsidRPr="005315E3" w:rsidRDefault="00735C55" w:rsidP="00643281">
            <w:pPr>
              <w:spacing w:after="0" w:line="240" w:lineRule="auto"/>
              <w:ind w:left="13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13/03/2021</w:t>
            </w:r>
          </w:p>
        </w:tc>
      </w:tr>
      <w:tr w:rsidR="00DA1E0F" w:rsidRPr="005315E3" w14:paraId="3F984EEE" w14:textId="77777777">
        <w:trPr>
          <w:trHeight w:val="2385"/>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0" w14:textId="77777777" w:rsidR="00DA1E0F" w:rsidRPr="005315E3" w:rsidRDefault="00735C55" w:rsidP="00643281">
            <w:pPr>
              <w:spacing w:after="0" w:line="240" w:lineRule="auto"/>
              <w:ind w:left="11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2 </w:t>
            </w:r>
          </w:p>
        </w:tc>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1" w14:textId="26529C8F" w:rsidR="00DA1E0F" w:rsidRPr="005315E3" w:rsidRDefault="00735C55" w:rsidP="00643281">
            <w:pPr>
              <w:spacing w:after="0" w:line="240" w:lineRule="auto"/>
              <w:ind w:left="115" w:right="54" w:firstLine="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Quy trình quản</w:t>
            </w:r>
            <w:r w:rsidRPr="005315E3">
              <w:rPr>
                <w:rFonts w:ascii="Times New Roman" w:eastAsia="Times New Roman" w:hAnsi="Times New Roman" w:cs="Times New Roman"/>
                <w:color w:val="000000"/>
                <w:sz w:val="26"/>
                <w:szCs w:val="26"/>
              </w:rPr>
              <w:t xml:space="preserve"> lý khách hàng </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-Lưu trữ, khai thác và nắ</w:t>
            </w:r>
            <w:r w:rsidRPr="005315E3">
              <w:rPr>
                <w:rFonts w:ascii="Times New Roman" w:eastAsia="Times New Roman" w:hAnsi="Times New Roman" w:cs="Times New Roman"/>
                <w:sz w:val="26"/>
                <w:szCs w:val="26"/>
              </w:rPr>
              <w:t xml:space="preserve">m </w:t>
            </w:r>
            <w:r w:rsidRPr="005315E3">
              <w:rPr>
                <w:rFonts w:ascii="Times New Roman" w:eastAsia="Times New Roman" w:hAnsi="Times New Roman" w:cs="Times New Roman"/>
                <w:color w:val="000000"/>
                <w:sz w:val="26"/>
                <w:szCs w:val="26"/>
              </w:rPr>
              <w:t>bắt</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 xml:space="preserve">thông tin của khách hàng </w:t>
            </w:r>
            <w:r w:rsidRPr="005315E3">
              <w:rPr>
                <w:rFonts w:ascii="Times New Roman" w:eastAsia="Times New Roman" w:hAnsi="Times New Roman" w:cs="Times New Roman"/>
                <w:color w:val="000000"/>
                <w:sz w:val="26"/>
                <w:szCs w:val="26"/>
              </w:rPr>
              <w:t xml:space="preserve">đã và đang </w:t>
            </w:r>
            <w:r w:rsidRPr="005315E3">
              <w:rPr>
                <w:rFonts w:ascii="Times New Roman" w:eastAsia="Times New Roman" w:hAnsi="Times New Roman" w:cs="Times New Roman"/>
                <w:sz w:val="26"/>
                <w:szCs w:val="26"/>
              </w:rPr>
              <w:t xml:space="preserve">tương tác với </w:t>
            </w:r>
            <w:r w:rsidRPr="005315E3">
              <w:rPr>
                <w:rFonts w:ascii="Times New Roman" w:eastAsia="Times New Roman" w:hAnsi="Times New Roman" w:cs="Times New Roman"/>
                <w:color w:val="000000"/>
                <w:sz w:val="26"/>
                <w:szCs w:val="26"/>
              </w:rPr>
              <w:t>khách sạn nhằm đáp ứng nhu cầu phục</w:t>
            </w:r>
            <w:r w:rsidRPr="005315E3">
              <w:rPr>
                <w:rFonts w:ascii="Times New Roman" w:eastAsia="Times New Roman" w:hAnsi="Times New Roman" w:cs="Times New Roman"/>
                <w:sz w:val="24"/>
                <w:szCs w:val="24"/>
              </w:rPr>
              <w:t xml:space="preserve"> </w:t>
            </w:r>
            <w:r w:rsidRPr="005315E3">
              <w:rPr>
                <w:rFonts w:ascii="Times New Roman" w:eastAsia="Times New Roman" w:hAnsi="Times New Roman" w:cs="Times New Roman"/>
                <w:color w:val="000000"/>
                <w:sz w:val="26"/>
                <w:szCs w:val="26"/>
              </w:rPr>
              <w:t>vụ</w:t>
            </w:r>
            <w:r w:rsidRPr="005315E3">
              <w:rPr>
                <w:rFonts w:ascii="Times New Roman" w:eastAsia="Times New Roman" w:hAnsi="Times New Roman" w:cs="Times New Roman"/>
                <w:sz w:val="26"/>
                <w:szCs w:val="26"/>
              </w:rPr>
              <w:t xml:space="preserve"> và tổ chức các chương trình khuyến mãi, thu hút khách du lịch.</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3" w14:textId="77777777" w:rsidR="00DA1E0F" w:rsidRPr="005315E3" w:rsidRDefault="00735C55" w:rsidP="00643281">
            <w:pPr>
              <w:spacing w:after="0" w:line="240" w:lineRule="auto"/>
              <w:ind w:left="13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13/03/2021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4" w14:textId="77777777" w:rsidR="00DA1E0F" w:rsidRPr="005315E3" w:rsidRDefault="00735C55" w:rsidP="00643281">
            <w:pPr>
              <w:spacing w:after="0" w:line="240" w:lineRule="auto"/>
              <w:ind w:left="13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13/03/2021</w:t>
            </w:r>
          </w:p>
        </w:tc>
      </w:tr>
      <w:tr w:rsidR="00DA1E0F" w:rsidRPr="005315E3" w14:paraId="5118CADD" w14:textId="77777777">
        <w:trPr>
          <w:trHeight w:val="1455"/>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5" w14:textId="77777777" w:rsidR="00DA1E0F" w:rsidRPr="005315E3" w:rsidRDefault="00735C55" w:rsidP="00643281">
            <w:pPr>
              <w:spacing w:after="0" w:line="240" w:lineRule="auto"/>
              <w:ind w:left="11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3 </w:t>
            </w:r>
          </w:p>
        </w:tc>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6" w14:textId="4A4CE1CE" w:rsidR="00DA1E0F" w:rsidRPr="005315E3" w:rsidRDefault="00735C55" w:rsidP="00643281">
            <w:pPr>
              <w:spacing w:after="0" w:line="240" w:lineRule="auto"/>
              <w:ind w:left="115" w:right="54" w:firstLine="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Quy trình quản </w:t>
            </w:r>
            <w:r w:rsidRPr="005315E3">
              <w:rPr>
                <w:rFonts w:ascii="Times New Roman" w:eastAsia="Times New Roman" w:hAnsi="Times New Roman" w:cs="Times New Roman"/>
                <w:color w:val="000000"/>
                <w:sz w:val="26"/>
                <w:szCs w:val="26"/>
              </w:rPr>
              <w:t>lý phòng </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7"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-Nắm rõ cơ sở vật chất, đặc điểm từng phòng.</w:t>
            </w:r>
          </w:p>
          <w:p w14:paraId="000000D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Kiểm tra và nắm bắt</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thông tin, trạng thái phòng khách sạn.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9" w14:textId="77777777" w:rsidR="00DA1E0F" w:rsidRPr="005315E3" w:rsidRDefault="00735C55" w:rsidP="00643281">
            <w:pPr>
              <w:spacing w:after="0" w:line="240" w:lineRule="auto"/>
              <w:ind w:left="13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13/03/2021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A" w14:textId="77777777" w:rsidR="00DA1E0F" w:rsidRPr="005315E3" w:rsidRDefault="00735C55" w:rsidP="00643281">
            <w:pPr>
              <w:spacing w:after="0" w:line="240" w:lineRule="auto"/>
              <w:ind w:left="13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13/03/2021</w:t>
            </w:r>
          </w:p>
        </w:tc>
      </w:tr>
      <w:tr w:rsidR="00DA1E0F" w:rsidRPr="005315E3" w14:paraId="3F2B6849" w14:textId="77777777">
        <w:trPr>
          <w:trHeight w:val="1395"/>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B" w14:textId="77777777" w:rsidR="00DA1E0F" w:rsidRPr="005315E3" w:rsidRDefault="00735C55" w:rsidP="00643281">
            <w:pPr>
              <w:spacing w:after="0" w:line="240" w:lineRule="auto"/>
              <w:ind w:left="11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4 </w:t>
            </w:r>
          </w:p>
        </w:tc>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C" w14:textId="027F7D19" w:rsidR="00DA1E0F" w:rsidRPr="005315E3" w:rsidRDefault="00735C55" w:rsidP="00643281">
            <w:pPr>
              <w:spacing w:after="0" w:line="240" w:lineRule="auto"/>
              <w:ind w:left="115" w:right="54" w:firstLine="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Quy trình quản</w:t>
            </w:r>
            <w:r w:rsidRPr="005315E3">
              <w:rPr>
                <w:rFonts w:ascii="Times New Roman" w:eastAsia="Times New Roman" w:hAnsi="Times New Roman" w:cs="Times New Roman"/>
                <w:color w:val="000000"/>
                <w:sz w:val="26"/>
                <w:szCs w:val="26"/>
              </w:rPr>
              <w:t xml:space="preserve"> lý dịch vụ </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D" w14:textId="56B3CB21" w:rsidR="00DA1E0F" w:rsidRPr="005315E3" w:rsidRDefault="00735C55" w:rsidP="00643281">
            <w:pPr>
              <w:spacing w:after="0" w:line="240" w:lineRule="auto"/>
              <w:ind w:firstLine="1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Hiểu rõ các</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quy trình</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dịch v</w:t>
            </w:r>
            <w:r w:rsidRPr="005315E3">
              <w:rPr>
                <w:rFonts w:ascii="Times New Roman" w:eastAsia="Times New Roman" w:hAnsi="Times New Roman" w:cs="Times New Roman"/>
                <w:sz w:val="26"/>
                <w:szCs w:val="26"/>
              </w:rPr>
              <w:t xml:space="preserve">ụ </w:t>
            </w:r>
            <w:r w:rsidRPr="005315E3">
              <w:rPr>
                <w:rFonts w:ascii="Times New Roman" w:eastAsia="Times New Roman" w:hAnsi="Times New Roman" w:cs="Times New Roman"/>
                <w:color w:val="000000"/>
                <w:sz w:val="26"/>
                <w:szCs w:val="26"/>
              </w:rPr>
              <w:t>trong khách sạn.</w:t>
            </w:r>
            <w:r w:rsidR="00643281" w:rsidRPr="005315E3">
              <w:rPr>
                <w:rFonts w:ascii="Times New Roman" w:eastAsia="Times New Roman" w:hAnsi="Times New Roman" w:cs="Times New Roman"/>
                <w:color w:val="000000"/>
                <w:sz w:val="26"/>
                <w:szCs w:val="26"/>
              </w:rPr>
              <w:t xml:space="preserve"> =</w:t>
            </w:r>
            <w:r w:rsidRPr="005315E3">
              <w:rPr>
                <w:rFonts w:ascii="Times New Roman" w:eastAsia="Times New Roman" w:hAnsi="Times New Roman" w:cs="Times New Roman"/>
                <w:color w:val="000000"/>
                <w:sz w:val="26"/>
                <w:szCs w:val="26"/>
              </w:rPr>
              <w:t xml:space="preserve"> tra và</w:t>
            </w:r>
            <w:r w:rsidRPr="005315E3">
              <w:rPr>
                <w:rFonts w:ascii="Times New Roman" w:eastAsia="Times New Roman" w:hAnsi="Times New Roman" w:cs="Times New Roman"/>
                <w:sz w:val="26"/>
                <w:szCs w:val="26"/>
              </w:rPr>
              <w:t xml:space="preserve"> l</w:t>
            </w:r>
            <w:r w:rsidRPr="005315E3">
              <w:rPr>
                <w:rFonts w:ascii="Times New Roman" w:eastAsia="Times New Roman" w:hAnsi="Times New Roman" w:cs="Times New Roman"/>
                <w:color w:val="000000"/>
                <w:sz w:val="26"/>
                <w:szCs w:val="26"/>
              </w:rPr>
              <w:t>ưu trữ các loại dịch vụ</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mà khách hàng sử</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dụng.</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E" w14:textId="77777777" w:rsidR="00DA1E0F" w:rsidRPr="005315E3" w:rsidRDefault="00735C55" w:rsidP="00643281">
            <w:pPr>
              <w:spacing w:after="0" w:line="240" w:lineRule="auto"/>
              <w:ind w:left="13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13/03/2021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F" w14:textId="77777777" w:rsidR="00DA1E0F" w:rsidRPr="005315E3" w:rsidRDefault="00735C55" w:rsidP="00643281">
            <w:pPr>
              <w:spacing w:after="0" w:line="240" w:lineRule="auto"/>
              <w:ind w:left="13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13/03/2021</w:t>
            </w:r>
          </w:p>
        </w:tc>
      </w:tr>
      <w:tr w:rsidR="00DA1E0F" w:rsidRPr="005315E3" w14:paraId="7F4C96DA" w14:textId="77777777">
        <w:trPr>
          <w:trHeight w:val="1710"/>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0" w14:textId="77777777" w:rsidR="00DA1E0F" w:rsidRPr="005315E3" w:rsidRDefault="00735C55" w:rsidP="00643281">
            <w:pPr>
              <w:spacing w:after="0" w:line="240" w:lineRule="auto"/>
              <w:ind w:left="11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5 </w:t>
            </w:r>
          </w:p>
        </w:tc>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1" w14:textId="6E981B64" w:rsidR="00DA1E0F" w:rsidRPr="005315E3" w:rsidRDefault="00735C55" w:rsidP="00643281">
            <w:pPr>
              <w:spacing w:after="0" w:line="240" w:lineRule="auto"/>
              <w:ind w:left="115" w:right="54" w:firstLine="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Quy trình quản </w:t>
            </w:r>
            <w:r w:rsidRPr="005315E3">
              <w:rPr>
                <w:rFonts w:ascii="Times New Roman" w:eastAsia="Times New Roman" w:hAnsi="Times New Roman" w:cs="Times New Roman"/>
                <w:color w:val="000000"/>
                <w:sz w:val="26"/>
                <w:szCs w:val="26"/>
              </w:rPr>
              <w:t>lý tài chính </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2"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-Tổng kết thu chi dựa trên  </w:t>
            </w:r>
          </w:p>
          <w:p w14:paraId="000000E3" w14:textId="6FC834A2"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các bản thốn</w:t>
            </w:r>
            <w:r w:rsidRPr="005315E3">
              <w:rPr>
                <w:rFonts w:ascii="Times New Roman" w:eastAsia="Times New Roman" w:hAnsi="Times New Roman" w:cs="Times New Roman"/>
                <w:color w:val="000000"/>
                <w:sz w:val="26"/>
                <w:szCs w:val="26"/>
              </w:rPr>
              <w:t xml:space="preserve"> kê, báo cáo  </w:t>
            </w:r>
          </w:p>
          <w:p w14:paraId="000000E4" w14:textId="5C5FC4EF"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chi tiết về dịch vụ, </w:t>
            </w:r>
            <w:r w:rsidRPr="005315E3">
              <w:rPr>
                <w:rFonts w:ascii="Times New Roman" w:eastAsia="Times New Roman" w:hAnsi="Times New Roman" w:cs="Times New Roman"/>
                <w:sz w:val="26"/>
                <w:szCs w:val="26"/>
              </w:rPr>
              <w:t xml:space="preserve">thuê phòng, </w:t>
            </w:r>
            <w:r w:rsidRPr="005315E3">
              <w:rPr>
                <w:rFonts w:ascii="Times New Roman" w:eastAsia="Times New Roman" w:hAnsi="Times New Roman" w:cs="Times New Roman"/>
                <w:color w:val="000000"/>
                <w:sz w:val="26"/>
                <w:szCs w:val="26"/>
              </w:rPr>
              <w:t>hóa đơn thanh toán theo </w:t>
            </w:r>
            <w:r w:rsidRPr="005315E3">
              <w:rPr>
                <w:rFonts w:ascii="Times New Roman" w:eastAsia="Times New Roman" w:hAnsi="Times New Roman" w:cs="Times New Roman"/>
                <w:sz w:val="26"/>
                <w:szCs w:val="26"/>
              </w:rPr>
              <w:t>ngày theo tháng hoặc theo năm.</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5" w14:textId="77777777" w:rsidR="00DA1E0F" w:rsidRPr="005315E3" w:rsidRDefault="00735C55" w:rsidP="00643281">
            <w:pPr>
              <w:spacing w:after="0" w:line="240" w:lineRule="auto"/>
              <w:ind w:left="13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13/03/2021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6" w14:textId="77777777" w:rsidR="00DA1E0F" w:rsidRPr="005315E3" w:rsidRDefault="00735C55" w:rsidP="00643281">
            <w:pPr>
              <w:spacing w:after="0" w:line="240" w:lineRule="auto"/>
              <w:ind w:left="13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13/03/2021</w:t>
            </w:r>
          </w:p>
        </w:tc>
      </w:tr>
      <w:tr w:rsidR="00DA1E0F" w:rsidRPr="005315E3" w14:paraId="38441D56" w14:textId="77777777">
        <w:trPr>
          <w:trHeight w:val="2340"/>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6</w:t>
            </w:r>
          </w:p>
        </w:tc>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Quản lý chương trình khuyến mãi </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9" w14:textId="77777777" w:rsidR="00DA1E0F" w:rsidRPr="005315E3" w:rsidRDefault="00735C55" w:rsidP="00643281">
            <w:pPr>
              <w:spacing w:after="0" w:line="240" w:lineRule="auto"/>
              <w:ind w:right="30" w:firstLine="1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-Nắm rõ các chương trình chương trình khuyến mãi  </w:t>
            </w:r>
          </w:p>
          <w:p w14:paraId="000000EA" w14:textId="6112FD88" w:rsidR="00DA1E0F" w:rsidRPr="005315E3" w:rsidRDefault="00735C55" w:rsidP="00643281">
            <w:pPr>
              <w:spacing w:after="0" w:line="240" w:lineRule="auto"/>
              <w:ind w:right="30" w:firstLine="1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của khách sạn</w:t>
            </w:r>
            <w:r w:rsidRPr="005315E3">
              <w:rPr>
                <w:rFonts w:ascii="Times New Roman" w:eastAsia="Times New Roman" w:hAnsi="Times New Roman" w:cs="Times New Roman"/>
                <w:color w:val="000000"/>
                <w:sz w:val="26"/>
                <w:szCs w:val="26"/>
              </w:rPr>
              <w:t xml:space="preserve"> khi liên kết  </w:t>
            </w:r>
          </w:p>
          <w:p w14:paraId="000000EB" w14:textId="77777777" w:rsidR="00DA1E0F" w:rsidRPr="005315E3" w:rsidRDefault="00735C55" w:rsidP="00643281">
            <w:pPr>
              <w:spacing w:after="0" w:line="240" w:lineRule="auto"/>
              <w:ind w:right="30" w:firstLine="1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hoặc không liên kết với các app quảng cáo.</w:t>
            </w:r>
          </w:p>
          <w:p w14:paraId="000000EC" w14:textId="77777777" w:rsidR="00DA1E0F" w:rsidRPr="005315E3" w:rsidRDefault="00735C55" w:rsidP="00643281">
            <w:pPr>
              <w:spacing w:after="0" w:line="240" w:lineRule="auto"/>
              <w:ind w:right="30" w:firstLine="15"/>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w:t>
            </w:r>
            <w:r w:rsidRPr="005315E3">
              <w:rPr>
                <w:rFonts w:ascii="Times New Roman" w:eastAsia="Times New Roman" w:hAnsi="Times New Roman" w:cs="Times New Roman"/>
                <w:sz w:val="26"/>
                <w:szCs w:val="26"/>
              </w:rPr>
              <w:t>H</w:t>
            </w:r>
            <w:r w:rsidRPr="005315E3">
              <w:rPr>
                <w:rFonts w:ascii="Times New Roman" w:eastAsia="Times New Roman" w:hAnsi="Times New Roman" w:cs="Times New Roman"/>
                <w:color w:val="000000"/>
                <w:sz w:val="26"/>
                <w:szCs w:val="26"/>
              </w:rPr>
              <w:t>iểu rõ các quy trình, chương trình tổ chức sự kiện trong khách</w:t>
            </w:r>
            <w:r w:rsidRPr="005315E3">
              <w:rPr>
                <w:rFonts w:ascii="Times New Roman" w:eastAsia="Times New Roman" w:hAnsi="Times New Roman" w:cs="Times New Roman"/>
                <w:sz w:val="26"/>
                <w:szCs w:val="26"/>
              </w:rPr>
              <w:t xml:space="preserve"> sạn</w:t>
            </w:r>
            <w:r w:rsidRPr="005315E3">
              <w:rPr>
                <w:rFonts w:ascii="Times New Roman" w:eastAsia="Times New Roman" w:hAnsi="Times New Roman" w:cs="Times New Roman"/>
                <w:color w:val="000000"/>
                <w:sz w:val="26"/>
                <w:szCs w:val="26"/>
              </w:rPr>
              <w: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13/03/2021</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13/03/2021</w:t>
            </w:r>
          </w:p>
        </w:tc>
      </w:tr>
      <w:tr w:rsidR="00DA1E0F" w:rsidRPr="005315E3" w14:paraId="282634B3" w14:textId="77777777">
        <w:trPr>
          <w:trHeight w:val="1644"/>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F"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 xml:space="preserve">7 </w:t>
            </w:r>
          </w:p>
        </w:tc>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0" w14:textId="77777777" w:rsidR="00DA1E0F" w:rsidRPr="005315E3" w:rsidRDefault="00735C55" w:rsidP="00643281">
            <w:pPr>
              <w:spacing w:after="0" w:line="240" w:lineRule="auto"/>
              <w:ind w:left="118" w:right="5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Quản lý quy định</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1" w14:textId="77777777" w:rsidR="00DA1E0F" w:rsidRPr="005315E3" w:rsidRDefault="00735C55" w:rsidP="00643281">
            <w:pPr>
              <w:spacing w:after="0" w:line="240" w:lineRule="auto"/>
              <w:ind w:right="1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-Nắm rõ các quy định của khách sạn đối với các nhân viên, phòng ban.</w:t>
            </w:r>
          </w:p>
          <w:p w14:paraId="000000F2" w14:textId="77777777" w:rsidR="00DA1E0F" w:rsidRPr="005315E3" w:rsidRDefault="00735C55" w:rsidP="00643281">
            <w:pPr>
              <w:spacing w:after="0" w:line="240" w:lineRule="auto"/>
              <w:ind w:right="1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-Hiểu rõ quy trình việc quản lý các quy định của khách sạn.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3" w14:textId="77777777" w:rsidR="00DA1E0F" w:rsidRPr="005315E3" w:rsidRDefault="00735C55" w:rsidP="00643281">
            <w:pPr>
              <w:spacing w:after="0" w:line="240" w:lineRule="auto"/>
              <w:ind w:left="13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13/03/2021</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4" w14:textId="77777777" w:rsidR="00DA1E0F" w:rsidRPr="005315E3" w:rsidRDefault="00735C55" w:rsidP="00643281">
            <w:pPr>
              <w:spacing w:after="0" w:line="240" w:lineRule="auto"/>
              <w:ind w:left="13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13/03/2021</w:t>
            </w:r>
          </w:p>
        </w:tc>
      </w:tr>
      <w:tr w:rsidR="00DA1E0F" w:rsidRPr="005315E3" w14:paraId="5CC0834E" w14:textId="77777777">
        <w:trPr>
          <w:trHeight w:val="1185"/>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8</w:t>
            </w:r>
          </w:p>
        </w:tc>
        <w:tc>
          <w:tcPr>
            <w:tcW w:w="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6" w14:textId="68314D4D" w:rsidR="00DA1E0F" w:rsidRPr="005315E3" w:rsidRDefault="00735C55" w:rsidP="00643281">
            <w:pPr>
              <w:spacing w:after="0" w:line="240" w:lineRule="auto"/>
              <w:ind w:left="118" w:right="5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Quy trình quản</w:t>
            </w:r>
            <w:r w:rsidRPr="005315E3">
              <w:rPr>
                <w:rFonts w:ascii="Times New Roman" w:eastAsia="Times New Roman" w:hAnsi="Times New Roman" w:cs="Times New Roman"/>
                <w:color w:val="000000"/>
                <w:sz w:val="26"/>
                <w:szCs w:val="26"/>
              </w:rPr>
              <w:t xml:space="preserve"> lý rủi ro </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7" w14:textId="3D6D1983" w:rsidR="00DA1E0F" w:rsidRPr="005315E3" w:rsidRDefault="00735C55" w:rsidP="00643281">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-Nắm bắt cách thức giải </w:t>
            </w:r>
            <w:r w:rsidRPr="005315E3">
              <w:rPr>
                <w:rFonts w:ascii="Times New Roman" w:eastAsia="Times New Roman" w:hAnsi="Times New Roman" w:cs="Times New Roman"/>
                <w:color w:val="000000"/>
                <w:sz w:val="26"/>
                <w:szCs w:val="26"/>
              </w:rPr>
              <w:t>quyết các vấn </w:t>
            </w:r>
            <w:r w:rsidRPr="005315E3">
              <w:rPr>
                <w:rFonts w:ascii="Times New Roman" w:eastAsia="Times New Roman" w:hAnsi="Times New Roman" w:cs="Times New Roman"/>
                <w:color w:val="000000"/>
                <w:sz w:val="26"/>
                <w:szCs w:val="26"/>
              </w:rPr>
              <w:t>đề khi gặp sự </w:t>
            </w:r>
            <w:r w:rsidRPr="005315E3">
              <w:rPr>
                <w:rFonts w:ascii="Times New Roman" w:eastAsia="Times New Roman" w:hAnsi="Times New Roman" w:cs="Times New Roman"/>
                <w:color w:val="000000"/>
                <w:sz w:val="26"/>
                <w:szCs w:val="26"/>
              </w:rPr>
              <w:t>cố trong các quá trình quản lý.</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8" w14:textId="77777777" w:rsidR="00DA1E0F" w:rsidRPr="005315E3" w:rsidRDefault="00735C55" w:rsidP="00643281">
            <w:pPr>
              <w:spacing w:after="0" w:line="240" w:lineRule="auto"/>
              <w:ind w:left="13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13/03/2021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9" w14:textId="77777777" w:rsidR="00DA1E0F" w:rsidRPr="005315E3" w:rsidRDefault="00735C55" w:rsidP="00643281">
            <w:pPr>
              <w:spacing w:after="0" w:line="240" w:lineRule="auto"/>
              <w:ind w:left="13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13/03/2021</w:t>
            </w:r>
          </w:p>
        </w:tc>
      </w:tr>
    </w:tbl>
    <w:p w14:paraId="000000FA"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0FB"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0FC"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0FD"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0FE"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0FF"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100"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101"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102"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103"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104"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105"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106"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107"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108" w14:textId="77777777" w:rsidR="00DA1E0F" w:rsidRPr="005315E3" w:rsidRDefault="00DA1E0F" w:rsidP="00643281">
      <w:pPr>
        <w:pBdr>
          <w:top w:val="nil"/>
          <w:left w:val="nil"/>
          <w:bottom w:val="nil"/>
          <w:right w:val="nil"/>
          <w:between w:val="nil"/>
        </w:pBdr>
        <w:spacing w:after="0"/>
        <w:ind w:left="-132"/>
        <w:jc w:val="both"/>
        <w:rPr>
          <w:rFonts w:ascii="Times New Roman" w:eastAsia="Times New Roman" w:hAnsi="Times New Roman" w:cs="Times New Roman"/>
          <w:color w:val="000000"/>
          <w:sz w:val="26"/>
          <w:szCs w:val="26"/>
        </w:rPr>
      </w:pPr>
    </w:p>
    <w:p w14:paraId="00000109" w14:textId="77777777" w:rsidR="00DA1E0F" w:rsidRPr="005315E3" w:rsidRDefault="00735C55" w:rsidP="00643281">
      <w:pPr>
        <w:numPr>
          <w:ilvl w:val="3"/>
          <w:numId w:val="13"/>
        </w:numPr>
        <w:pBdr>
          <w:top w:val="nil"/>
          <w:left w:val="nil"/>
          <w:bottom w:val="nil"/>
          <w:right w:val="nil"/>
          <w:between w:val="nil"/>
        </w:pBdr>
        <w:spacing w:after="0"/>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 xml:space="preserve"> Bảng kế hoạch phỏng vấn:</w:t>
      </w:r>
    </w:p>
    <w:p w14:paraId="0000010A" w14:textId="77777777" w:rsidR="00DA1E0F" w:rsidRPr="005315E3" w:rsidRDefault="00735C55" w:rsidP="00643281">
      <w:pPr>
        <w:pBdr>
          <w:top w:val="nil"/>
          <w:left w:val="nil"/>
          <w:bottom w:val="nil"/>
          <w:right w:val="nil"/>
          <w:between w:val="nil"/>
        </w:pBdr>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Bảng 2: Kế hoạch phỏng vấn</w:t>
      </w:r>
    </w:p>
    <w:tbl>
      <w:tblPr>
        <w:tblStyle w:val="a0"/>
        <w:tblW w:w="9640" w:type="dxa"/>
        <w:tblInd w:w="-294" w:type="dxa"/>
        <w:tblLayout w:type="fixed"/>
        <w:tblLook w:val="0400" w:firstRow="0" w:lastRow="0" w:firstColumn="0" w:lastColumn="0" w:noHBand="0" w:noVBand="1"/>
      </w:tblPr>
      <w:tblGrid>
        <w:gridCol w:w="2084"/>
        <w:gridCol w:w="5130"/>
        <w:gridCol w:w="2426"/>
      </w:tblGrid>
      <w:tr w:rsidR="00DA1E0F" w:rsidRPr="005315E3" w14:paraId="607A1DBA"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Bảng kế hoạch phỏng vấn</w:t>
            </w:r>
          </w:p>
        </w:tc>
      </w:tr>
      <w:tr w:rsidR="00DA1E0F" w:rsidRPr="005315E3" w14:paraId="47D352F8" w14:textId="77777777">
        <w:trPr>
          <w:trHeight w:val="460"/>
        </w:trPr>
        <w:tc>
          <w:tcPr>
            <w:tcW w:w="2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E" w14:textId="77777777" w:rsidR="00DA1E0F" w:rsidRPr="005315E3" w:rsidRDefault="00735C55" w:rsidP="00643281">
            <w:pPr>
              <w:spacing w:after="0" w:line="240" w:lineRule="auto"/>
              <w:ind w:right="-120"/>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Vị trí công</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tác: Phân tích viên.</w:t>
            </w:r>
          </w:p>
          <w:p w14:paraId="0000010F" w14:textId="52980B83" w:rsidR="00DA1E0F" w:rsidRPr="005315E3" w:rsidRDefault="00735C55" w:rsidP="0064328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Công</w:t>
            </w:r>
            <w:r w:rsidR="00643281" w:rsidRPr="005315E3">
              <w:rPr>
                <w:rFonts w:ascii="Times New Roman" w:eastAsia="Times New Roman" w:hAnsi="Times New Roman" w:cs="Times New Roman"/>
                <w:color w:val="000000"/>
                <w:sz w:val="26"/>
                <w:szCs w:val="26"/>
              </w:rPr>
              <w:t xml:space="preserve"> </w:t>
            </w:r>
            <w:r w:rsidRPr="005315E3">
              <w:rPr>
                <w:rFonts w:ascii="Times New Roman" w:eastAsia="Times New Roman" w:hAnsi="Times New Roman" w:cs="Times New Roman"/>
                <w:color w:val="000000"/>
                <w:sz w:val="26"/>
                <w:szCs w:val="26"/>
              </w:rPr>
              <w:t>ty:</w:t>
            </w:r>
            <w:r w:rsidR="00643281" w:rsidRPr="005315E3">
              <w:rPr>
                <w:rFonts w:ascii="Times New Roman" w:eastAsia="Times New Roman" w:hAnsi="Times New Roman" w:cs="Times New Roman"/>
                <w:color w:val="000000"/>
                <w:sz w:val="26"/>
                <w:szCs w:val="26"/>
              </w:rPr>
              <w:t xml:space="preserve"> </w:t>
            </w:r>
            <w:r w:rsidRPr="005315E3">
              <w:rPr>
                <w:rFonts w:ascii="Times New Roman" w:eastAsia="Times New Roman" w:hAnsi="Times New Roman" w:cs="Times New Roman"/>
                <w:color w:val="000000"/>
                <w:sz w:val="26"/>
                <w:szCs w:val="26"/>
              </w:rPr>
              <w:t>Michael’s Company.</w:t>
            </w:r>
          </w:p>
          <w:p w14:paraId="00000110" w14:textId="77777777" w:rsidR="00DA1E0F" w:rsidRPr="005315E3" w:rsidRDefault="00735C55" w:rsidP="00643281">
            <w:pPr>
              <w:spacing w:after="0" w:line="240" w:lineRule="auto"/>
              <w:ind w:right="-135"/>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Trình độ học vấn: Đại học.</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Người được phỏng vấn: Quản lý và nhân viên khách sạn Lucifer.</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Người phỏng vấn: Đặng Vũ Phương Uyên.</w:t>
            </w:r>
          </w:p>
          <w:p w14:paraId="00000113"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tc>
      </w:tr>
      <w:tr w:rsidR="00DA1E0F" w:rsidRPr="005315E3" w14:paraId="1122CB3D" w14:textId="77777777">
        <w:trPr>
          <w:trHeight w:val="613"/>
        </w:trPr>
        <w:tc>
          <w:tcPr>
            <w:tcW w:w="2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4" w14:textId="787688CE" w:rsidR="00DA1E0F" w:rsidRPr="005315E3" w:rsidRDefault="00735C55" w:rsidP="0064328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Địa</w:t>
            </w:r>
            <w:r w:rsidR="00643281" w:rsidRPr="005315E3">
              <w:rPr>
                <w:rFonts w:ascii="Times New Roman" w:eastAsia="Times New Roman" w:hAnsi="Times New Roman" w:cs="Times New Roman"/>
                <w:color w:val="000000"/>
                <w:sz w:val="26"/>
                <w:szCs w:val="26"/>
              </w:rPr>
              <w:t xml:space="preserve"> </w:t>
            </w:r>
            <w:r w:rsidRPr="005315E3">
              <w:rPr>
                <w:rFonts w:ascii="Times New Roman" w:eastAsia="Times New Roman" w:hAnsi="Times New Roman" w:cs="Times New Roman"/>
                <w:color w:val="000000"/>
                <w:sz w:val="26"/>
                <w:szCs w:val="26"/>
              </w:rPr>
              <w:t>điểm: M</w:t>
            </w:r>
            <w:r w:rsidR="00643281" w:rsidRPr="005315E3">
              <w:rPr>
                <w:rFonts w:ascii="Times New Roman" w:eastAsia="Times New Roman" w:hAnsi="Times New Roman" w:cs="Times New Roman"/>
                <w:color w:val="000000"/>
                <w:sz w:val="26"/>
                <w:szCs w:val="26"/>
              </w:rPr>
              <w:t xml:space="preserve">icrosoft </w:t>
            </w:r>
            <w:r w:rsidRPr="005315E3">
              <w:rPr>
                <w:rFonts w:ascii="Times New Roman" w:eastAsia="Times New Roman" w:hAnsi="Times New Roman" w:cs="Times New Roman"/>
                <w:color w:val="000000"/>
                <w:sz w:val="26"/>
                <w:szCs w:val="26"/>
              </w:rPr>
              <w:t>Team.</w:t>
            </w:r>
          </w:p>
          <w:p w14:paraId="00000115" w14:textId="10247136" w:rsidR="00DA1E0F" w:rsidRPr="005315E3" w:rsidRDefault="00735C55" w:rsidP="0064328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Hình thức phỏng vấ</w:t>
            </w:r>
            <w:r w:rsidR="00643281" w:rsidRPr="005315E3">
              <w:rPr>
                <w:rFonts w:ascii="Times New Roman" w:eastAsia="Times New Roman" w:hAnsi="Times New Roman" w:cs="Times New Roman"/>
                <w:color w:val="000000"/>
                <w:sz w:val="26"/>
                <w:szCs w:val="26"/>
              </w:rPr>
              <w:t>n</w:t>
            </w:r>
            <w:r w:rsidRPr="005315E3">
              <w:rPr>
                <w:rFonts w:ascii="Times New Roman" w:eastAsia="Times New Roman" w:hAnsi="Times New Roman" w:cs="Times New Roman"/>
                <w:color w:val="000000"/>
                <w:sz w:val="26"/>
                <w:szCs w:val="26"/>
              </w:rPr>
              <w:t>: Online. </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6"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phỏng vấn: 14/ 03/ 2021.</w:t>
            </w:r>
          </w:p>
          <w:p w14:paraId="0000011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Thời gian bắt đầu: 8h.</w:t>
            </w:r>
          </w:p>
          <w:p w14:paraId="0000011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Thời gian kết thúc: 12h.</w:t>
            </w:r>
          </w:p>
        </w:tc>
      </w:tr>
      <w:tr w:rsidR="00DA1E0F" w:rsidRPr="005315E3" w14:paraId="7EDBA026" w14:textId="77777777">
        <w:tc>
          <w:tcPr>
            <w:tcW w:w="2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Mục đích phỏng vấn: </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B" w14:textId="5C1B77BF"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-Thu thập thông tin cần thiết để xây dựng hệ thống phù hợp với nhu cầu khách hàng</w:t>
            </w:r>
            <w:r w:rsidR="00643281" w:rsidRPr="005315E3">
              <w:rPr>
                <w:rFonts w:ascii="Times New Roman" w:eastAsia="Times New Roman" w:hAnsi="Times New Roman" w:cs="Times New Roman"/>
                <w:color w:val="000000"/>
                <w:sz w:val="26"/>
                <w:szCs w:val="26"/>
              </w:rPr>
              <w:t xml:space="preserve"> .</w:t>
            </w:r>
            <w:r w:rsidRPr="005315E3">
              <w:rPr>
                <w:rFonts w:ascii="Times New Roman" w:eastAsia="Times New Roman" w:hAnsi="Times New Roman" w:cs="Times New Roman"/>
                <w:color w:val="000000"/>
                <w:sz w:val="26"/>
                <w:szCs w:val="26"/>
              </w:rPr>
              <w:t>..</w:t>
            </w:r>
          </w:p>
          <w:p w14:paraId="0000011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w:t>
            </w:r>
            <w:r w:rsidRPr="005315E3">
              <w:rPr>
                <w:rFonts w:ascii="Times New Roman" w:eastAsia="Times New Roman" w:hAnsi="Times New Roman" w:cs="Times New Roman"/>
                <w:color w:val="000000"/>
                <w:sz w:val="26"/>
                <w:szCs w:val="26"/>
              </w:rPr>
              <w:t>Quá trình thu thập: nghĩ trước câu hỏi, dẫn dắt người được phỏng.</w:t>
            </w:r>
          </w:p>
          <w:p w14:paraId="0000011D"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11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-Hình thức lưu trữ: ghi chép vào trong file hoặc bật record và lưu trong google drive.</w:t>
            </w:r>
          </w:p>
          <w:p w14:paraId="0000011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12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Tư liệu: hồ sơ liên quan đến hệ thống do khách hàng cung cấp.</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21"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tc>
      </w:tr>
      <w:tr w:rsidR="00DA1E0F" w:rsidRPr="005315E3" w14:paraId="4A9BCC76" w14:textId="77777777">
        <w:tc>
          <w:tcPr>
            <w:tcW w:w="2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2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Nội dung cuộc phỏng vấn: </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2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Giới thiệu.</w:t>
            </w:r>
          </w:p>
          <w:p w14:paraId="0000012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Tổng quan về hệ thống.</w:t>
            </w:r>
          </w:p>
          <w:p w14:paraId="0000012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Tổng quan về buổi phỏng vấn:</w:t>
            </w:r>
          </w:p>
          <w:p w14:paraId="00000126" w14:textId="77777777" w:rsidR="00DA1E0F" w:rsidRPr="005315E3" w:rsidRDefault="00735C55" w:rsidP="00643281">
            <w:pPr>
              <w:numPr>
                <w:ilvl w:val="0"/>
                <w:numId w:val="14"/>
              </w:num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Chủ đề 1: Quy trình quản lý nhân sự.</w:t>
            </w:r>
          </w:p>
          <w:p w14:paraId="00000127" w14:textId="77777777" w:rsidR="00DA1E0F" w:rsidRPr="005315E3" w:rsidRDefault="00735C55" w:rsidP="00643281">
            <w:pPr>
              <w:numPr>
                <w:ilvl w:val="0"/>
                <w:numId w:val="14"/>
              </w:num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Chủ đề 2: Quy trình quản lý khách hàng.</w:t>
            </w:r>
          </w:p>
          <w:p w14:paraId="00000128" w14:textId="77777777" w:rsidR="00DA1E0F" w:rsidRPr="005315E3" w:rsidRDefault="00735C55" w:rsidP="00643281">
            <w:pPr>
              <w:numPr>
                <w:ilvl w:val="0"/>
                <w:numId w:val="14"/>
              </w:num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Chủ đề 3: Quy trình quản lý phòng.</w:t>
            </w:r>
          </w:p>
          <w:p w14:paraId="00000129" w14:textId="77777777" w:rsidR="00DA1E0F" w:rsidRPr="005315E3" w:rsidRDefault="00735C55" w:rsidP="00643281">
            <w:pPr>
              <w:numPr>
                <w:ilvl w:val="0"/>
                <w:numId w:val="14"/>
              </w:num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Chủ đề 4: Quy trình quản lý dịch vụ.</w:t>
            </w:r>
          </w:p>
          <w:p w14:paraId="0000012A" w14:textId="77777777" w:rsidR="00DA1E0F" w:rsidRPr="005315E3" w:rsidRDefault="00735C55" w:rsidP="00643281">
            <w:pPr>
              <w:numPr>
                <w:ilvl w:val="0"/>
                <w:numId w:val="14"/>
              </w:num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Chủ đề 5: Quy trình quản lý tài chính.</w:t>
            </w:r>
          </w:p>
          <w:p w14:paraId="0000012B" w14:textId="77777777" w:rsidR="00DA1E0F" w:rsidRPr="005315E3" w:rsidRDefault="00735C55" w:rsidP="00643281">
            <w:pPr>
              <w:numPr>
                <w:ilvl w:val="0"/>
                <w:numId w:val="14"/>
              </w:num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Chủ đề 6: Quy trình quản lý </w:t>
            </w:r>
            <w:r w:rsidRPr="005315E3">
              <w:rPr>
                <w:rFonts w:ascii="Times New Roman" w:eastAsia="Times New Roman" w:hAnsi="Times New Roman" w:cs="Times New Roman"/>
                <w:sz w:val="26"/>
                <w:szCs w:val="26"/>
              </w:rPr>
              <w:t>chương trìn</w:t>
            </w:r>
            <w:r w:rsidRPr="005315E3">
              <w:rPr>
                <w:rFonts w:ascii="Times New Roman" w:eastAsia="Times New Roman" w:hAnsi="Times New Roman" w:cs="Times New Roman"/>
                <w:sz w:val="26"/>
                <w:szCs w:val="26"/>
              </w:rPr>
              <w:t>h khuyến mãi</w:t>
            </w:r>
          </w:p>
          <w:p w14:paraId="0000012C" w14:textId="77777777" w:rsidR="00DA1E0F" w:rsidRPr="005315E3" w:rsidRDefault="00735C55" w:rsidP="00643281">
            <w:pPr>
              <w:numPr>
                <w:ilvl w:val="0"/>
                <w:numId w:val="14"/>
              </w:num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Chủ đề 7: Quản lý đơn vị.</w:t>
            </w:r>
          </w:p>
          <w:p w14:paraId="0000012D" w14:textId="77777777" w:rsidR="00DA1E0F" w:rsidRPr="005315E3" w:rsidRDefault="00735C55" w:rsidP="00643281">
            <w:pPr>
              <w:numPr>
                <w:ilvl w:val="0"/>
                <w:numId w:val="14"/>
              </w:num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Chủ đề 8: quản lý quy định.</w:t>
            </w:r>
          </w:p>
          <w:p w14:paraId="0000012E" w14:textId="77777777" w:rsidR="00DA1E0F" w:rsidRPr="005315E3" w:rsidRDefault="00735C55" w:rsidP="00643281">
            <w:pPr>
              <w:numPr>
                <w:ilvl w:val="0"/>
                <w:numId w:val="14"/>
              </w:num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 xml:space="preserve">Chủ đề </w:t>
            </w:r>
            <w:r w:rsidRPr="005315E3">
              <w:rPr>
                <w:rFonts w:ascii="Times New Roman" w:eastAsia="Times New Roman" w:hAnsi="Times New Roman" w:cs="Times New Roman"/>
                <w:sz w:val="26"/>
                <w:szCs w:val="26"/>
              </w:rPr>
              <w:t>9</w:t>
            </w:r>
            <w:r w:rsidRPr="005315E3">
              <w:rPr>
                <w:rFonts w:ascii="Times New Roman" w:eastAsia="Times New Roman" w:hAnsi="Times New Roman" w:cs="Times New Roman"/>
                <w:color w:val="000000"/>
                <w:sz w:val="26"/>
                <w:szCs w:val="26"/>
              </w:rPr>
              <w:t>: Quy trình quản lý rủi ro.</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2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lastRenderedPageBreak/>
              <w:t>Thời gian ước lượng:</w:t>
            </w:r>
          </w:p>
          <w:p w14:paraId="0000013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 phút.</w:t>
            </w:r>
          </w:p>
          <w:p w14:paraId="0000013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 phút.</w:t>
            </w:r>
          </w:p>
          <w:p w14:paraId="00000132"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20 phút.</w:t>
            </w:r>
          </w:p>
          <w:p w14:paraId="0000013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15 phút.</w:t>
            </w:r>
          </w:p>
          <w:p w14:paraId="0000013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13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50 phút.</w:t>
            </w:r>
          </w:p>
          <w:p w14:paraId="0000013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20 phút.</w:t>
            </w:r>
          </w:p>
          <w:p w14:paraId="00000137"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40 phút.</w:t>
            </w:r>
          </w:p>
          <w:p w14:paraId="0000013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20 phút.</w:t>
            </w:r>
          </w:p>
          <w:p w14:paraId="0000013A" w14:textId="01FDECF4"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 phút.</w:t>
            </w:r>
          </w:p>
          <w:p w14:paraId="0000013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10 phút.</w:t>
            </w:r>
          </w:p>
          <w:p w14:paraId="0000013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lastRenderedPageBreak/>
              <w:t>10 phút.</w:t>
            </w:r>
          </w:p>
          <w:p w14:paraId="0000013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 </w:t>
            </w:r>
          </w:p>
        </w:tc>
      </w:tr>
      <w:tr w:rsidR="00DA1E0F" w:rsidRPr="005315E3" w14:paraId="55FFB20B" w14:textId="77777777">
        <w:trPr>
          <w:trHeight w:val="402"/>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3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lastRenderedPageBreak/>
              <w:t>Quan sát phỏng vấn.</w:t>
            </w:r>
          </w:p>
        </w:tc>
      </w:tr>
      <w:tr w:rsidR="00DA1E0F" w:rsidRPr="005315E3" w14:paraId="4D5E2E68"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Phát sinh ngoài dự kiến: Không có.</w:t>
            </w:r>
          </w:p>
        </w:tc>
      </w:tr>
      <w:tr w:rsidR="00DA1E0F" w:rsidRPr="005315E3" w14:paraId="31272087"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Tổng thời gian phát sinh ngoài dự kiến: Không có</w:t>
            </w:r>
          </w:p>
        </w:tc>
      </w:tr>
      <w:tr w:rsidR="00DA1E0F" w:rsidRPr="005315E3" w14:paraId="45179F3A"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Tổng thời gian phỏng vấn: 3 tiếng 19 phút.</w:t>
            </w:r>
          </w:p>
        </w:tc>
      </w:tr>
    </w:tbl>
    <w:p w14:paraId="52A2D582" w14:textId="77777777" w:rsidR="005819F2" w:rsidRPr="005315E3" w:rsidRDefault="005819F2" w:rsidP="00643281">
      <w:pPr>
        <w:jc w:val="both"/>
        <w:rPr>
          <w:rFonts w:ascii="Times New Roman" w:eastAsia="Times New Roman" w:hAnsi="Times New Roman" w:cs="Times New Roman"/>
          <w:sz w:val="26"/>
          <w:szCs w:val="26"/>
        </w:rPr>
      </w:pPr>
    </w:p>
    <w:p w14:paraId="0000014B" w14:textId="057805AA" w:rsidR="00DA1E0F" w:rsidRPr="005315E3" w:rsidRDefault="00735C55" w:rsidP="00643281">
      <w:pPr>
        <w:numPr>
          <w:ilvl w:val="3"/>
          <w:numId w:val="13"/>
        </w:numPr>
        <w:pBdr>
          <w:top w:val="nil"/>
          <w:left w:val="nil"/>
          <w:bottom w:val="nil"/>
          <w:right w:val="nil"/>
          <w:between w:val="nil"/>
        </w:pBdr>
        <w:spacing w:after="0"/>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Bảng câu hỏi và ghi nhận trả lời</w:t>
      </w:r>
      <w:r w:rsidRPr="005315E3">
        <w:rPr>
          <w:rFonts w:ascii="Times New Roman" w:eastAsia="Times New Roman" w:hAnsi="Times New Roman" w:cs="Times New Roman"/>
          <w:color w:val="000000"/>
          <w:sz w:val="26"/>
          <w:szCs w:val="26"/>
        </w:rPr>
        <w:t>:</w:t>
      </w:r>
    </w:p>
    <w:p w14:paraId="0000014C" w14:textId="687E0700" w:rsidR="00DA1E0F" w:rsidRPr="005315E3" w:rsidRDefault="00735C55" w:rsidP="00643281">
      <w:pPr>
        <w:pBdr>
          <w:top w:val="nil"/>
          <w:left w:val="nil"/>
          <w:bottom w:val="nil"/>
          <w:right w:val="nil"/>
          <w:between w:val="nil"/>
        </w:pBdr>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Bảng 3:</w:t>
      </w:r>
      <w:r w:rsidR="00643281" w:rsidRPr="005315E3">
        <w:rPr>
          <w:rFonts w:ascii="Times New Roman" w:eastAsia="Times New Roman" w:hAnsi="Times New Roman" w:cs="Times New Roman"/>
          <w:i/>
          <w:color w:val="000000"/>
          <w:sz w:val="26"/>
          <w:szCs w:val="26"/>
        </w:rPr>
        <w:t xml:space="preserve"> </w:t>
      </w:r>
      <w:r w:rsidRPr="005315E3">
        <w:rPr>
          <w:rFonts w:ascii="Times New Roman" w:eastAsia="Times New Roman" w:hAnsi="Times New Roman" w:cs="Times New Roman"/>
          <w:i/>
          <w:color w:val="000000"/>
          <w:sz w:val="26"/>
          <w:szCs w:val="26"/>
        </w:rPr>
        <w:t>Mẫu câu hỏi và ghi nhận về buổi phỏng vấn</w:t>
      </w:r>
    </w:p>
    <w:tbl>
      <w:tblPr>
        <w:tblStyle w:val="a1"/>
        <w:tblW w:w="9639" w:type="dxa"/>
        <w:tblInd w:w="-294" w:type="dxa"/>
        <w:tblLayout w:type="fixed"/>
        <w:tblLook w:val="0400" w:firstRow="0" w:lastRow="0" w:firstColumn="0" w:lastColumn="0" w:noHBand="0" w:noVBand="1"/>
      </w:tblPr>
      <w:tblGrid>
        <w:gridCol w:w="3129"/>
        <w:gridCol w:w="4951"/>
        <w:gridCol w:w="1559"/>
      </w:tblGrid>
      <w:tr w:rsidR="00DA1E0F" w:rsidRPr="005315E3" w14:paraId="36445926"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Phiếu lập phỏng vấn</w:t>
            </w:r>
          </w:p>
        </w:tc>
      </w:tr>
      <w:tr w:rsidR="00DA1E0F" w:rsidRPr="005315E3" w14:paraId="771CE1EA" w14:textId="77777777">
        <w:trPr>
          <w:trHeight w:val="460"/>
        </w:trPr>
        <w:tc>
          <w:tcPr>
            <w:tcW w:w="312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Câu hỏi:</w:t>
            </w:r>
          </w:p>
        </w:tc>
        <w:tc>
          <w:tcPr>
            <w:tcW w:w="65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1"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nhận</w:t>
            </w:r>
          </w:p>
        </w:tc>
      </w:tr>
      <w:tr w:rsidR="00DA1E0F" w:rsidRPr="005315E3" w14:paraId="2A13C96B" w14:textId="77777777">
        <w:trPr>
          <w:trHeight w:val="700"/>
        </w:trPr>
        <w:tc>
          <w:tcPr>
            <w:tcW w:w="312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3"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b/>
                <w:sz w:val="24"/>
                <w:szCs w:val="24"/>
              </w:rPr>
            </w:pP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Trả lời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Kết quả khảo sát</w:t>
            </w:r>
          </w:p>
        </w:tc>
      </w:tr>
      <w:tr w:rsidR="00DA1E0F" w:rsidRPr="005315E3" w14:paraId="5422C7A4"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6" w14:textId="77777777" w:rsidR="00DA1E0F" w:rsidRPr="005315E3" w:rsidRDefault="00735C55" w:rsidP="00643281">
            <w:pPr>
              <w:spacing w:after="0" w:line="240" w:lineRule="auto"/>
              <w:ind w:left="90"/>
              <w:jc w:val="both"/>
              <w:rPr>
                <w:rFonts w:ascii="Times New Roman" w:eastAsia="Times New Roman" w:hAnsi="Times New Roman" w:cs="Times New Roman"/>
                <w:sz w:val="24"/>
                <w:szCs w:val="24"/>
              </w:rPr>
            </w:pPr>
            <w:r w:rsidRPr="005315E3">
              <w:rPr>
                <w:rFonts w:ascii="Times New Roman" w:eastAsia="Times New Roman" w:hAnsi="Times New Roman" w:cs="Times New Roman"/>
                <w:b/>
                <w:sz w:val="26"/>
                <w:szCs w:val="26"/>
              </w:rPr>
              <w:t>Chủ đề 1: Quy trình quản lý nhân sự.</w:t>
            </w:r>
          </w:p>
        </w:tc>
      </w:tr>
      <w:tr w:rsidR="00DA1E0F" w:rsidRPr="005315E3" w14:paraId="5551BA24"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 xml:space="preserve">Câu hỏi 1: Độ tuổi để nhân viên làm việc tại khách sạn là bao nhiêu? Quy trình để một nhân viên bắt đầu làm việc tại khách </w:t>
            </w:r>
            <w:proofErr w:type="gramStart"/>
            <w:r w:rsidRPr="005315E3">
              <w:rPr>
                <w:rFonts w:ascii="Times New Roman" w:eastAsia="Times New Roman" w:hAnsi="Times New Roman" w:cs="Times New Roman"/>
                <w:sz w:val="26"/>
                <w:szCs w:val="26"/>
              </w:rPr>
              <w:t>sạn  như</w:t>
            </w:r>
            <w:proofErr w:type="gramEnd"/>
            <w:r w:rsidRPr="005315E3">
              <w:rPr>
                <w:rFonts w:ascii="Times New Roman" w:eastAsia="Times New Roman" w:hAnsi="Times New Roman" w:cs="Times New Roman"/>
                <w:sz w:val="26"/>
                <w:szCs w:val="26"/>
              </w:rPr>
              <w:t xml:space="preserve"> thế nào?</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-Nhân viên từ 18 tuổi trở đi đều có cơ hội làm việc tại khách sạn.</w:t>
            </w:r>
          </w:p>
          <w:p w14:paraId="0000015B"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-Nhân viên đến phỏng vấn phải cung cấp CMND, bằn</w:t>
            </w:r>
            <w:r w:rsidRPr="005315E3">
              <w:rPr>
                <w:rFonts w:ascii="Times New Roman" w:eastAsia="Times New Roman" w:hAnsi="Times New Roman" w:cs="Times New Roman"/>
                <w:sz w:val="26"/>
                <w:szCs w:val="26"/>
              </w:rPr>
              <w:t xml:space="preserve">g cấp liên quan... Sau khi phỏng vấn thành công, nhân viên sẽ được cấp 1 mã nhân viên và sẽ làm việc tại 1 bộ phận nhất định. </w:t>
            </w:r>
          </w:p>
          <w:p w14:paraId="0000015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-Nhân viên phải có chứng chỉ tin học và sẽ được training qua cách sử dụng hệ thống. </w:t>
            </w:r>
          </w:p>
          <w:p w14:paraId="0000015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-Mỗi mã nhân viên được cấp tài khoản cố định</w:t>
            </w:r>
            <w:r w:rsidRPr="005315E3">
              <w:rPr>
                <w:rFonts w:ascii="Times New Roman" w:eastAsia="Times New Roman" w:hAnsi="Times New Roman" w:cs="Times New Roman"/>
                <w:sz w:val="26"/>
                <w:szCs w:val="26"/>
              </w:rPr>
              <w:t xml:space="preserve"> và chỉ có thể tự mình thay đổi mật khẩu của tài khoản đó.</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Thái độ chắc chắn.</w:t>
            </w:r>
          </w:p>
        </w:tc>
      </w:tr>
      <w:tr w:rsidR="00DA1E0F" w:rsidRPr="005315E3" w14:paraId="3B5ECF92" w14:textId="77777777">
        <w:trPr>
          <w:trHeight w:val="315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F" w14:textId="45DF7D55"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lastRenderedPageBreak/>
              <w:t xml:space="preserve">Câu hỏi 2: Khách sạn có những bộ phận </w:t>
            </w:r>
            <w:r w:rsidRPr="005315E3">
              <w:rPr>
                <w:rFonts w:ascii="Times New Roman" w:eastAsia="Times New Roman" w:hAnsi="Times New Roman" w:cs="Times New Roman"/>
                <w:sz w:val="26"/>
                <w:szCs w:val="26"/>
              </w:rPr>
              <w:t>nào? Những bộ phận nào sẽ tương tác với hệ thống? Lúc này, các nhân viên sẽ được phân quyền như thế nào? </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-Khách sạn có bốn phòng ban chính:</w:t>
            </w:r>
          </w:p>
          <w:p w14:paraId="00000161" w14:textId="77777777" w:rsidR="00DA1E0F" w:rsidRPr="005315E3" w:rsidRDefault="00735C55" w:rsidP="00643281">
            <w:pPr>
              <w:numPr>
                <w:ilvl w:val="0"/>
                <w:numId w:val="1"/>
              </w:num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Tài chính.</w:t>
            </w:r>
          </w:p>
          <w:p w14:paraId="00000162" w14:textId="77777777" w:rsidR="00DA1E0F" w:rsidRPr="005315E3" w:rsidRDefault="00735C55" w:rsidP="00643281">
            <w:pPr>
              <w:numPr>
                <w:ilvl w:val="0"/>
                <w:numId w:val="1"/>
              </w:num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Nội vụ.</w:t>
            </w:r>
          </w:p>
          <w:p w14:paraId="00000163" w14:textId="77777777" w:rsidR="00DA1E0F" w:rsidRPr="005315E3" w:rsidRDefault="00735C55" w:rsidP="00643281">
            <w:pPr>
              <w:numPr>
                <w:ilvl w:val="0"/>
                <w:numId w:val="1"/>
              </w:num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Tiếp tân.</w:t>
            </w:r>
          </w:p>
          <w:p w14:paraId="00000164" w14:textId="77777777" w:rsidR="00DA1E0F" w:rsidRPr="005315E3" w:rsidRDefault="00735C55" w:rsidP="00643281">
            <w:pPr>
              <w:numPr>
                <w:ilvl w:val="0"/>
                <w:numId w:val="1"/>
              </w:num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Marketing.</w:t>
            </w:r>
          </w:p>
          <w:p w14:paraId="0000016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-Tuy nhiên, chỉ có nhân viên lễ tân </w:t>
            </w:r>
            <w:r w:rsidRPr="005315E3">
              <w:rPr>
                <w:rFonts w:ascii="Times New Roman" w:eastAsia="Times New Roman" w:hAnsi="Times New Roman" w:cs="Times New Roman"/>
                <w:sz w:val="26"/>
                <w:szCs w:val="26"/>
              </w:rPr>
              <w:t xml:space="preserve">và giám đốc khách sạn có thể thực hiện thao tác trên hệ thống quản lý của khách sạn. </w:t>
            </w:r>
          </w:p>
          <w:p w14:paraId="0000016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-Tùy vào chức vụ mà người dùng được quyền thao tác trên hệ thống với các tác vụ khác nhau.</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Thái độ chắc chắn.</w:t>
            </w:r>
          </w:p>
        </w:tc>
      </w:tr>
      <w:tr w:rsidR="00DA1E0F" w:rsidRPr="005315E3" w14:paraId="3F4DDB5F" w14:textId="77777777">
        <w:trPr>
          <w:trHeight w:val="1749"/>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Câu 3: Những khó khăn hiện tại trong việc quản lý nhân sự?</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9" w14:textId="77777777" w:rsidR="00DA1E0F" w:rsidRPr="005315E3" w:rsidRDefault="00735C55" w:rsidP="00643281">
            <w:pPr>
              <w:spacing w:before="240"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-Với số lượng nhân viên khá đông, việc tuyển thêm nhân viên hay nhân viên nghỉ việc gây nhiều trở ngại cho công tác cập nhật hoặc xóa sửa thông tin nhân viên của quản lý.</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Thái độ quan ngại.</w:t>
            </w:r>
          </w:p>
        </w:tc>
      </w:tr>
      <w:tr w:rsidR="00DA1E0F" w:rsidRPr="005315E3" w14:paraId="28E5A25B"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B" w14:textId="77777777" w:rsidR="00DA1E0F" w:rsidRPr="005315E3" w:rsidRDefault="00735C55" w:rsidP="00643281">
            <w:pPr>
              <w:spacing w:after="0" w:line="240" w:lineRule="auto"/>
              <w:ind w:left="90"/>
              <w:jc w:val="both"/>
              <w:rPr>
                <w:rFonts w:ascii="Times New Roman" w:eastAsia="Times New Roman" w:hAnsi="Times New Roman" w:cs="Times New Roman"/>
                <w:b/>
                <w:sz w:val="24"/>
                <w:szCs w:val="24"/>
              </w:rPr>
            </w:pPr>
            <w:r w:rsidRPr="005315E3">
              <w:rPr>
                <w:rFonts w:ascii="Times New Roman" w:eastAsia="Times New Roman" w:hAnsi="Times New Roman" w:cs="Times New Roman"/>
                <w:b/>
                <w:sz w:val="26"/>
                <w:szCs w:val="26"/>
              </w:rPr>
              <w:t>Chủ đề 2: Quy trình quản lý khách hàng.</w:t>
            </w:r>
          </w:p>
        </w:tc>
      </w:tr>
      <w:tr w:rsidR="00DA1E0F" w:rsidRPr="005315E3" w14:paraId="0C92448B" w14:textId="77777777">
        <w:trPr>
          <w:trHeight w:val="1151"/>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Câu hỏi 1: Những thông t</w:t>
            </w:r>
            <w:r w:rsidRPr="005315E3">
              <w:rPr>
                <w:rFonts w:ascii="Times New Roman" w:eastAsia="Times New Roman" w:hAnsi="Times New Roman" w:cs="Times New Roman"/>
                <w:sz w:val="26"/>
                <w:szCs w:val="26"/>
              </w:rPr>
              <w:t xml:space="preserve">in cần thu thập từ khách hàng là gì? </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F"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-Thông tin khách hàng sẽ có: họ tên, số điện thoại, số CMND/CCCD, giới tính, quốc tịch, ngày sinh.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Thái độ chắc chắn.</w:t>
            </w:r>
          </w:p>
        </w:tc>
      </w:tr>
      <w:tr w:rsidR="00DA1E0F" w:rsidRPr="005315E3" w14:paraId="625C46E9" w14:textId="77777777">
        <w:trPr>
          <w:trHeight w:val="2018"/>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Câu hỏi 2: Khách hàng sẽ tương tác với khách sạn như thế nào? Thông qua ai? Bằng hình thức gì? </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2"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-Khách hàng khi có nhu cầu đặt phòng hoặc thuê phòng thì tương tác với nhân viên tiếp tân sẽ kiểm tra tình trạng phòng còn trống của khách sạn. </w:t>
            </w:r>
          </w:p>
          <w:p w14:paraId="00000173"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 xml:space="preserve">-Nếu còn phòng </w:t>
            </w:r>
            <w:r w:rsidRPr="005315E3">
              <w:rPr>
                <w:rFonts w:ascii="Times New Roman" w:eastAsia="Times New Roman" w:hAnsi="Times New Roman" w:cs="Times New Roman"/>
                <w:sz w:val="26"/>
                <w:szCs w:val="26"/>
              </w:rPr>
              <w:t xml:space="preserve">thì nhân viên sẽ báo lại với khách hàng và tiến hành các thao tác của việc đặt phòng.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rõ ràng.</w:t>
            </w:r>
          </w:p>
        </w:tc>
      </w:tr>
      <w:tr w:rsidR="00DA1E0F" w:rsidRPr="005315E3" w14:paraId="09193E40"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5" w14:textId="29D7F77A"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Câu hỏi 3: Nếu khách hàng không rõ lai lịch hoặc không có giấy CMND thì có cho thuê phòng hay không</w:t>
            </w:r>
            <w:r w:rsidRPr="005315E3">
              <w:rPr>
                <w:rFonts w:ascii="Times New Roman" w:eastAsia="Times New Roman" w:hAnsi="Times New Roman" w:cs="Times New Roman"/>
                <w:sz w:val="26"/>
                <w:szCs w:val="26"/>
              </w:rPr>
              <w:t>? </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6"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-Đối với khách hàng là người Việt Nam, phải có g</w:t>
            </w:r>
            <w:r w:rsidRPr="005315E3">
              <w:rPr>
                <w:rFonts w:ascii="Times New Roman" w:eastAsia="Times New Roman" w:hAnsi="Times New Roman" w:cs="Times New Roman"/>
                <w:sz w:val="26"/>
                <w:szCs w:val="26"/>
              </w:rPr>
              <w:t>iấy tờ tùy thân thì mới được thuê phòng tại khách sạn.</w:t>
            </w:r>
          </w:p>
          <w:p w14:paraId="00000177"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 xml:space="preserve">-Đối với người nước ngoài, thì khách sạn không yêu cầu họ có chứng minh nhân dân để </w:t>
            </w:r>
            <w:r w:rsidRPr="005315E3">
              <w:rPr>
                <w:rFonts w:ascii="Times New Roman" w:eastAsia="Times New Roman" w:hAnsi="Times New Roman" w:cs="Times New Roman"/>
                <w:sz w:val="26"/>
                <w:szCs w:val="26"/>
              </w:rPr>
              <w:lastRenderedPageBreak/>
              <w:t>kiểm tra nhưng sẽ phụ thu thêm 15% so với bình thường.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lastRenderedPageBreak/>
              <w:t>Thái độ chắc chắn.</w:t>
            </w:r>
          </w:p>
        </w:tc>
      </w:tr>
      <w:tr w:rsidR="00DA1E0F" w:rsidRPr="005315E3" w14:paraId="2875DC6B"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9" w14:textId="283DAC5F"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Câu hỏi 4: Khách sạn có tích lũy điểm hay có điều kiện gì để xét mức độ khách hàng không</w:t>
            </w:r>
            <w:r w:rsidRPr="005315E3">
              <w:rPr>
                <w:rFonts w:ascii="Times New Roman" w:eastAsia="Times New Roman" w:hAnsi="Times New Roman" w:cs="Times New Roman"/>
                <w:sz w:val="26"/>
                <w:szCs w:val="26"/>
              </w:rPr>
              <w:t>? Các mức độ khách hàng mà khách sạn áp dụng là gì</w:t>
            </w:r>
            <w:r w:rsidRPr="005315E3">
              <w:rPr>
                <w:rFonts w:ascii="Times New Roman" w:eastAsia="Times New Roman" w:hAnsi="Times New Roman" w:cs="Times New Roman"/>
                <w:sz w:val="26"/>
                <w:szCs w:val="26"/>
              </w:rPr>
              <w:t>?</w:t>
            </w:r>
          </w:p>
          <w:p w14:paraId="0000017A"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B"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-Mỗi khách hàng đều được xếp là khách hàng thành viên. </w:t>
            </w:r>
          </w:p>
          <w:p w14:paraId="0000017C"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-Đối với những khách hàng có tổng tiền thanh toán trên 50</w:t>
            </w:r>
            <w:r w:rsidRPr="005315E3">
              <w:rPr>
                <w:rFonts w:ascii="Times New Roman" w:eastAsia="Times New Roman" w:hAnsi="Times New Roman" w:cs="Times New Roman"/>
                <w:sz w:val="26"/>
                <w:szCs w:val="26"/>
              </w:rPr>
              <w:t xml:space="preserve"> triệu đồng sẽ được xem là khách hàng thân thiết của khách sạn.</w:t>
            </w:r>
          </w:p>
          <w:p w14:paraId="0000017D"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có tổng thanh toán lớn hơn 100 triệu đồng sẽ được xếp là khách hàng VIP và sẽ được hưởng những lợi ích ưu đãi của khách sạn.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Trả lời rõ ràng.</w:t>
            </w:r>
          </w:p>
        </w:tc>
      </w:tr>
      <w:tr w:rsidR="00DA1E0F" w:rsidRPr="005315E3" w14:paraId="4C95AD11"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sz w:val="26"/>
                <w:szCs w:val="26"/>
              </w:rPr>
              <w:t>Chủ đề 3: Quy trình quản lý phòng.</w:t>
            </w:r>
          </w:p>
        </w:tc>
      </w:tr>
      <w:tr w:rsidR="00DA1E0F" w:rsidRPr="005315E3" w14:paraId="251D47DC" w14:textId="77777777">
        <w:trPr>
          <w:trHeight w:val="4607"/>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C</w:t>
            </w:r>
            <w:r w:rsidRPr="005315E3">
              <w:rPr>
                <w:rFonts w:ascii="Times New Roman" w:eastAsia="Times New Roman" w:hAnsi="Times New Roman" w:cs="Times New Roman"/>
                <w:sz w:val="26"/>
                <w:szCs w:val="26"/>
              </w:rPr>
              <w:t>âu hỏi 1: Có mấy loại phòng? Mỗi phòng tối đa bao nhiêu người? Đặc điểm phân biệt các phòng là gì?</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3"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-Có năm loại phòng, tùy theo nhu cầu khách hàng sẽ lựa chọn phòng phù hợp.</w:t>
            </w:r>
          </w:p>
          <w:p w14:paraId="00000184" w14:textId="65D612DD"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-Các loại phòng gồm có: phòng Standard</w:t>
            </w:r>
            <w:r w:rsidR="00643281"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w:t>
            </w:r>
            <w:r w:rsidRPr="005315E3">
              <w:rPr>
                <w:rFonts w:ascii="Times New Roman" w:eastAsia="Times New Roman" w:hAnsi="Times New Roman" w:cs="Times New Roman"/>
                <w:sz w:val="26"/>
                <w:szCs w:val="26"/>
              </w:rPr>
              <w:t>tiêu chuẩn); phòng Superior (cao hơ</w:t>
            </w:r>
            <w:r w:rsidRPr="005315E3">
              <w:rPr>
                <w:rFonts w:ascii="Times New Roman" w:eastAsia="Times New Roman" w:hAnsi="Times New Roman" w:cs="Times New Roman"/>
                <w:sz w:val="26"/>
                <w:szCs w:val="26"/>
              </w:rPr>
              <w:t>n Standard); phòng Suite (cao hơn Superior); phòng Deluxe (cao cấp nhất))</w:t>
            </w:r>
            <w:r w:rsidRPr="005315E3">
              <w:rPr>
                <w:rFonts w:ascii="Times New Roman" w:eastAsia="Times New Roman" w:hAnsi="Times New Roman" w:cs="Times New Roman"/>
                <w:sz w:val="26"/>
                <w:szCs w:val="26"/>
              </w:rPr>
              <w:t>: có từ 2 đến 3 khách một phòng.</w:t>
            </w:r>
          </w:p>
          <w:p w14:paraId="00000185"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-Riêng phòng Connecting room (phòng Family): có từ 4 đến 5 người một phòng.</w:t>
            </w:r>
          </w:p>
          <w:p w14:paraId="00000186"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-Mỗi phòng đều có mã số phòng riêng giúp khách hàng dễ nhận biết và tránh nhầm lẫn trong quá trình nhận phòng.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rõ ràng.</w:t>
            </w:r>
          </w:p>
        </w:tc>
      </w:tr>
      <w:tr w:rsidR="00DA1E0F" w:rsidRPr="005315E3" w14:paraId="6F5A7EDD"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Câu hỏi 2: Quá trình đặt phòng trước khi đến khách sạn như thế nào?</w:t>
            </w:r>
          </w:p>
          <w:p w14:paraId="00000189"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A"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muốn đặt phòng trước khi đến, khách hàng có thể gọi đ</w:t>
            </w:r>
            <w:r w:rsidRPr="005315E3">
              <w:rPr>
                <w:rFonts w:ascii="Times New Roman" w:eastAsia="Times New Roman" w:hAnsi="Times New Roman" w:cs="Times New Roman"/>
                <w:sz w:val="26"/>
                <w:szCs w:val="26"/>
              </w:rPr>
              <w:t>iện thoại trực tiếp vào số hotline của khách sạn để đặt phòng phù hợp với nhu cầu của mình. Tuy nhiên hiện tại khách sạn mong muốn khách hàng có thể đặt phòng trước trên hệ thống của khách sạn để thuận tiện hơn.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Thái độ chắc chắn.</w:t>
            </w:r>
          </w:p>
        </w:tc>
      </w:tr>
      <w:tr w:rsidR="00DA1E0F" w:rsidRPr="005315E3" w14:paraId="7DC1CA1C"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C" w14:textId="609EA590"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lastRenderedPageBreak/>
              <w:t>Câu hỏi 3: Khi khách hàn</w:t>
            </w:r>
            <w:r w:rsidRPr="005315E3">
              <w:rPr>
                <w:rFonts w:ascii="Times New Roman" w:eastAsia="Times New Roman" w:hAnsi="Times New Roman" w:cs="Times New Roman"/>
                <w:sz w:val="26"/>
                <w:szCs w:val="26"/>
              </w:rPr>
              <w:t>g đến, bao lâu thì</w:t>
            </w:r>
            <w:r w:rsidRPr="005315E3">
              <w:rPr>
                <w:rFonts w:ascii="Times New Roman" w:eastAsia="Times New Roman" w:hAnsi="Times New Roman" w:cs="Times New Roman"/>
                <w:sz w:val="26"/>
                <w:szCs w:val="26"/>
              </w:rPr>
              <w:t xml:space="preserve"> được nhận phòng?</w:t>
            </w:r>
          </w:p>
          <w:p w14:paraId="0000018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Thời gian trả phòng của khách hàng như thế nào?</w:t>
            </w:r>
          </w:p>
          <w:p w14:paraId="0000018E"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p w14:paraId="0000018F"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0"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-Sau khi lập phiếu đăng ký phòng tại khách sạn, khách hàng điền đầy đủ thông tin vào phiếu, nộp CMND hoặc giấy tờ tùy thân khác để tiến hành nhận phòng.</w:t>
            </w:r>
          </w:p>
          <w:p w14:paraId="00000191"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-Tùy vào nhu cầu</w:t>
            </w:r>
            <w:r w:rsidRPr="005315E3">
              <w:rPr>
                <w:rFonts w:ascii="Times New Roman" w:eastAsia="Times New Roman" w:hAnsi="Times New Roman" w:cs="Times New Roman"/>
                <w:sz w:val="26"/>
                <w:szCs w:val="26"/>
              </w:rPr>
              <w:t xml:space="preserve"> trả phòng của khách hàng nhưng thời gian thuê phòng mặc định là một ngày.</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rõ ràng.</w:t>
            </w:r>
          </w:p>
        </w:tc>
      </w:tr>
      <w:tr w:rsidR="00DA1E0F" w:rsidRPr="005315E3" w14:paraId="0E738EAF"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Câu hỏi 4: Các vật dụng nào sẵn có trong phòng?  Hình thức quản lý như thế nào?</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4"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-Phòng khách sạn sẽ có sẵn các vật dụng cơ bản như quạt, máy lạnh, tivi, tủ lạnh, đèn, bàn và ghế. </w:t>
            </w:r>
          </w:p>
          <w:p w14:paraId="00000195"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-Những vật dụng này nếu khi trả phòng, khách hàng làm hỏng sẽ phải đền bù.</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rõ ràng.</w:t>
            </w:r>
          </w:p>
        </w:tc>
      </w:tr>
      <w:tr w:rsidR="00DA1E0F" w:rsidRPr="005315E3" w14:paraId="02358274"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Câu hỏi 6: Thủ tục trả phòng như thế nào? </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8"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-Khi khách hàng trả phòng, khách sạn sẽ kiểm tra phòng và tiến hành thanh toán và trả lại giấy tờ cho khách hàng. </w:t>
            </w:r>
          </w:p>
          <w:p w14:paraId="00000199"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-Khi sử dụng thêm các dịch vụ bên trong khách sạn, khách hàng có thể thanh toán khi trả phòng.</w:t>
            </w:r>
          </w:p>
          <w:p w14:paraId="0000019A"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-Nế</w:t>
            </w:r>
            <w:r w:rsidRPr="005315E3">
              <w:rPr>
                <w:rFonts w:ascii="Times New Roman" w:eastAsia="Times New Roman" w:hAnsi="Times New Roman" w:cs="Times New Roman"/>
                <w:sz w:val="26"/>
                <w:szCs w:val="26"/>
              </w:rPr>
              <w:t>u thiết bị, đồ dùng bị hư hỏng do khách hàng gây ra, khách hàng phải bồi thường cho khách sạn.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rõ ràng.</w:t>
            </w:r>
          </w:p>
        </w:tc>
      </w:tr>
      <w:tr w:rsidR="00DA1E0F" w:rsidRPr="005315E3" w14:paraId="59DA5C6E"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sz w:val="26"/>
                <w:szCs w:val="26"/>
              </w:rPr>
              <w:t>Chủ đề 4: Quy trình quản lý dịch vụ.</w:t>
            </w:r>
          </w:p>
        </w:tc>
      </w:tr>
      <w:tr w:rsidR="00DA1E0F" w:rsidRPr="005315E3" w14:paraId="2918BBF6"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Câu hỏi 1: Những dịch vụ nào đáp ứng nhu cầu khách hàng khi đặt phòng tại khách sạn?</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0"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-Khách sạn có các dịch vụ giải trí như mạng Internet, mượn máy tính, karaoke, …</w:t>
            </w:r>
          </w:p>
          <w:p w14:paraId="000001A1"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-Các dịch vụ thêm như giặt ủi, ...</w:t>
            </w:r>
          </w:p>
          <w:p w14:paraId="000001A2"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-Các phương tiện đi lại như thuê xe máy, xe đạp hay xe o</w:t>
            </w:r>
            <w:r w:rsidRPr="005315E3">
              <w:rPr>
                <w:rFonts w:ascii="Times New Roman" w:eastAsia="Times New Roman" w:hAnsi="Times New Roman" w:cs="Times New Roman"/>
                <w:sz w:val="26"/>
                <w:szCs w:val="26"/>
              </w:rPr>
              <w:t>to, có chương trình hỗ trợ dẫn khách hàng đến nơi tham quan hay book vé máy bay,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rõ ràng.</w:t>
            </w:r>
          </w:p>
        </w:tc>
      </w:tr>
      <w:tr w:rsidR="00DA1E0F" w:rsidRPr="005315E3" w14:paraId="34EF883C"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lastRenderedPageBreak/>
              <w:t>Câu hỏi 2: Khi khách hàng yêu cầu sử dụng dịch vụ không nằm trong danh sách thì phải làm thế nào?</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5"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-Nhân viên kiểm tra xem có đáp ứng được nhu cầu dịch vụ đ</w:t>
            </w:r>
            <w:r w:rsidRPr="005315E3">
              <w:rPr>
                <w:rFonts w:ascii="Times New Roman" w:eastAsia="Times New Roman" w:hAnsi="Times New Roman" w:cs="Times New Roman"/>
                <w:sz w:val="26"/>
                <w:szCs w:val="26"/>
              </w:rPr>
              <w:t>ó hay không và báo lại cho khách hàng.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rõ ràng.</w:t>
            </w:r>
          </w:p>
        </w:tc>
      </w:tr>
      <w:tr w:rsidR="00DA1E0F" w:rsidRPr="005315E3" w14:paraId="644A44A7"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Câu hỏi 3: Quá trình sử dụng dịch vụ của khách hàng sẽ được khách sạn quản lý ra sao?</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8"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-Khách hàng sẽ liên hệ nhân viên lễ tân để yêu cầu các dịch vụ mong muốn. </w:t>
            </w:r>
          </w:p>
          <w:p w14:paraId="000001A9"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-Dựa trên nhu cầu khách hàng, nhân viê</w:t>
            </w:r>
            <w:r w:rsidRPr="005315E3">
              <w:rPr>
                <w:rFonts w:ascii="Times New Roman" w:eastAsia="Times New Roman" w:hAnsi="Times New Roman" w:cs="Times New Roman"/>
                <w:sz w:val="26"/>
                <w:szCs w:val="26"/>
              </w:rPr>
              <w:t xml:space="preserve">n sẽ kiểm tra sự tồn tại củ dịch vụ và lập phiếu dịch vụ cho chính khách hàng đó. </w:t>
            </w:r>
          </w:p>
          <w:p w14:paraId="000001AA"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-Sau đó, tiến hành cung cấp các dịch vụ mà khách hàng cần.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rõ ràng.</w:t>
            </w:r>
          </w:p>
        </w:tc>
      </w:tr>
      <w:tr w:rsidR="00DA1E0F" w:rsidRPr="005315E3" w14:paraId="1038B93A"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sz w:val="26"/>
                <w:szCs w:val="26"/>
              </w:rPr>
              <w:t>Chủ đề 5: Quy trình quản lý tài chính.</w:t>
            </w:r>
          </w:p>
        </w:tc>
      </w:tr>
      <w:tr w:rsidR="00DA1E0F" w:rsidRPr="005315E3" w14:paraId="6B269187"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F" w14:textId="0632CB56"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Câu hỏi 1: Hóa đơn sẽ gồm những </w:t>
            </w:r>
            <w:r w:rsidR="00575A03" w:rsidRPr="005315E3">
              <w:rPr>
                <w:rFonts w:ascii="Times New Roman" w:eastAsia="Times New Roman" w:hAnsi="Times New Roman" w:cs="Times New Roman"/>
                <w:sz w:val="26"/>
                <w:szCs w:val="26"/>
              </w:rPr>
              <w:t>gì?</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0"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-Hóa đơn của khách sạn sẽ gồm tổng tiền phòng và tiền dịch vụ đã phụ thu thuế VAT nếu khách hàng có sử dụng dịch vụ hoặc thuê phòng, nếu khách hàng làm hư hỏng đồ của khách sạn sẽ phải đền bù và được tính vào hóa đơn lu</w:t>
            </w:r>
            <w:r w:rsidRPr="005315E3">
              <w:rPr>
                <w:rFonts w:ascii="Times New Roman" w:eastAsia="Times New Roman" w:hAnsi="Times New Roman" w:cs="Times New Roman"/>
                <w:sz w:val="26"/>
                <w:szCs w:val="26"/>
              </w:rPr>
              <w:t>ôn.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Thái độ chắc chắn.</w:t>
            </w:r>
          </w:p>
        </w:tc>
      </w:tr>
      <w:tr w:rsidR="00DA1E0F" w:rsidRPr="005315E3" w14:paraId="41A9CF5F"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Câu hỏi 2: Sau khi thanh toán, khách hàng có được giữ hóa đơn hay không?</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3"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-Khi thanh toán, cả khách sạn và khách hàng đều giữ hóa đơn thanh toán.</w:t>
            </w:r>
          </w:p>
          <w:p w14:paraId="000001B4"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-Nếu khách hàng có nhu cầu lập hóa đơn đỏ, khách sạn sẽ lập cho khách hàng.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dứt</w:t>
            </w:r>
            <w:r w:rsidRPr="005315E3">
              <w:rPr>
                <w:rFonts w:ascii="Times New Roman" w:eastAsia="Times New Roman" w:hAnsi="Times New Roman" w:cs="Times New Roman"/>
                <w:sz w:val="26"/>
                <w:szCs w:val="26"/>
              </w:rPr>
              <w:t xml:space="preserve"> khoát.</w:t>
            </w:r>
          </w:p>
        </w:tc>
      </w:tr>
      <w:tr w:rsidR="00DA1E0F" w:rsidRPr="005315E3" w14:paraId="2A853592"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6" w14:textId="41427A20"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Câu hỏi 3: Các hóa đơn, báo cáo, thống kê được lưu trữ ở đâu và sẽ được kiểm tra vào thời điểm nào? Nhược điểm của cách lưu trữ thông tin như vậy là gì</w:t>
            </w:r>
            <w:r w:rsidRPr="005315E3">
              <w:rPr>
                <w:rFonts w:ascii="Times New Roman" w:eastAsia="Times New Roman" w:hAnsi="Times New Roman" w:cs="Times New Roman"/>
                <w:sz w:val="26"/>
                <w:szCs w:val="26"/>
              </w:rPr>
              <w:t>?</w:t>
            </w:r>
          </w:p>
          <w:p w14:paraId="000001B7"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8"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-Trước đây thì tất cả hóa đơn, báo cáo và thống kê sẽ được lưu trữ trong sổ sách.</w:t>
            </w:r>
          </w:p>
          <w:p w14:paraId="000001B9"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-Đến cuối ca trực, nhân viên sẽ tổng kết lại, đối chiếu và bàn giao cho nhân viên ca sau.</w:t>
            </w:r>
          </w:p>
          <w:p w14:paraId="000001BA"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-Sổ sách được sắp xếp theo từng ngày trong một tuần. Việc lưu trữ thông tin bằng cách này gây ra khó khăn cho nhân viên khi muốn tra cứu thông tin.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dứt khoát.</w:t>
            </w:r>
          </w:p>
        </w:tc>
      </w:tr>
      <w:tr w:rsidR="00DA1E0F" w:rsidRPr="005315E3" w14:paraId="5364F582"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sz w:val="26"/>
                <w:szCs w:val="26"/>
              </w:rPr>
              <w:lastRenderedPageBreak/>
              <w:t>Chủ đề 6: Quy trình quản lý chương trình khuyến mãi</w:t>
            </w:r>
          </w:p>
        </w:tc>
      </w:tr>
      <w:tr w:rsidR="00DA1E0F" w:rsidRPr="005315E3" w14:paraId="632B6367"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Câu hỏi 1: Làm sao để mang thương hiệu của khách sạn đến với khách hàng trong nước, quốc tế?</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0"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-Khách sạn có liên kết với các sàn thương mại điện tử về du lịch như Traveloka, Agoda… và các mạng xã hội nh</w:t>
            </w:r>
            <w:r w:rsidRPr="005315E3">
              <w:rPr>
                <w:rFonts w:ascii="Times New Roman" w:eastAsia="Times New Roman" w:hAnsi="Times New Roman" w:cs="Times New Roman"/>
                <w:sz w:val="26"/>
                <w:szCs w:val="26"/>
              </w:rPr>
              <w:t>ư Facebook, Instagram.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rõ ràng.</w:t>
            </w:r>
          </w:p>
        </w:tc>
      </w:tr>
      <w:tr w:rsidR="00DA1E0F" w:rsidRPr="005315E3" w14:paraId="129144D5"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2" w14:textId="2E53FE49"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Câu hỏi 2: Giá cả khi đặt phòng giữa các kênh quảng cáo có khác biệt không</w:t>
            </w:r>
            <w:r w:rsidRPr="005315E3">
              <w:rPr>
                <w:rFonts w:ascii="Times New Roman" w:eastAsia="Times New Roman" w:hAnsi="Times New Roman" w:cs="Times New Roman"/>
                <w:sz w:val="26"/>
                <w:szCs w:val="26"/>
              </w:rPr>
              <w:t>?</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3"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-Hiện nay, khách sạn chưa đáp ứng nhu cầu đặt phòng online.</w:t>
            </w:r>
          </w:p>
          <w:p w14:paraId="000001C4"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w:t>
            </w:r>
            <w:r w:rsidRPr="005315E3">
              <w:rPr>
                <w:rFonts w:ascii="Times New Roman" w:eastAsia="Times New Roman" w:hAnsi="Times New Roman" w:cs="Times New Roman"/>
                <w:sz w:val="26"/>
                <w:szCs w:val="26"/>
              </w:rPr>
              <w:t>Khi biết khách sạn thông qua các sàn thương mại điện tử về du lịch giá sẽ giống như đặt phòng thông thường. Tuy nhiên, khách sạn phải trả phí hoa hồng cho các diễn đàn này 10% khi có một lần thuê phòng thành công.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ngập ngừng.</w:t>
            </w:r>
          </w:p>
        </w:tc>
      </w:tr>
      <w:tr w:rsidR="00DA1E0F" w:rsidRPr="005315E3" w14:paraId="6A0A4DC2" w14:textId="77777777">
        <w:trPr>
          <w:trHeight w:val="141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6" w14:textId="040A7DDF"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Câu hỏi 3: Khách hàng</w:t>
            </w:r>
            <w:r w:rsidRPr="005315E3">
              <w:rPr>
                <w:rFonts w:ascii="Times New Roman" w:eastAsia="Times New Roman" w:hAnsi="Times New Roman" w:cs="Times New Roman"/>
                <w:sz w:val="26"/>
                <w:szCs w:val="26"/>
              </w:rPr>
              <w:t xml:space="preserve"> đặt phòng chủ yếu qua hình thức nào</w:t>
            </w:r>
            <w:r w:rsidRPr="005315E3">
              <w:rPr>
                <w:rFonts w:ascii="Times New Roman" w:eastAsia="Times New Roman" w:hAnsi="Times New Roman" w:cs="Times New Roman"/>
                <w:sz w:val="26"/>
                <w:szCs w:val="26"/>
              </w:rPr>
              <w:t>?</w:t>
            </w:r>
          </w:p>
          <w:p w14:paraId="000001C7"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p w14:paraId="000001C8"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9"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-Vì khách sạn nằm tại một thành phố du lịch nên hầu hết khách hàng đến đây chủ yếu đặt phòng thông qua các trang thương mại điện tử về du lịch.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Không chắc chắn, còn sự e ngại khi trả lời.</w:t>
            </w:r>
          </w:p>
        </w:tc>
      </w:tr>
      <w:tr w:rsidR="00DA1E0F" w:rsidRPr="005315E3" w14:paraId="2855F607"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 xml:space="preserve">Câu hỏi 4: Khi trở thành </w:t>
            </w:r>
            <w:r w:rsidRPr="005315E3">
              <w:rPr>
                <w:rFonts w:ascii="Times New Roman" w:eastAsia="Times New Roman" w:hAnsi="Times New Roman" w:cs="Times New Roman"/>
                <w:sz w:val="26"/>
                <w:szCs w:val="26"/>
              </w:rPr>
              <w:t>khách hàng VIP, khách hàng sẽ được hưởng ưu đãi gì?</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C"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sạn có các chương trình tặng quà tri ân cho những khách hàng VIP như khuyến mãi các dịch vụ hoặc tặng vé phương tiện di chuyển tới khách sạn,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rõ ràng.</w:t>
            </w:r>
          </w:p>
        </w:tc>
      </w:tr>
      <w:tr w:rsidR="00DA1E0F" w:rsidRPr="005315E3" w14:paraId="04CC2943"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E" w14:textId="77777777" w:rsidR="00DA1E0F" w:rsidRPr="005315E3" w:rsidRDefault="00735C55" w:rsidP="00643281">
            <w:pPr>
              <w:spacing w:after="0" w:line="240" w:lineRule="auto"/>
              <w:ind w:left="720" w:hanging="720"/>
              <w:jc w:val="both"/>
              <w:rPr>
                <w:rFonts w:ascii="Times New Roman" w:eastAsia="Times New Roman" w:hAnsi="Times New Roman" w:cs="Times New Roman"/>
                <w:b/>
                <w:sz w:val="24"/>
                <w:szCs w:val="24"/>
              </w:rPr>
            </w:pPr>
            <w:r w:rsidRPr="005315E3">
              <w:rPr>
                <w:rFonts w:ascii="Times New Roman" w:eastAsia="Times New Roman" w:hAnsi="Times New Roman" w:cs="Times New Roman"/>
                <w:b/>
                <w:sz w:val="26"/>
                <w:szCs w:val="26"/>
              </w:rPr>
              <w:t>Chủ đề 7: Quy trình quản lý rủi ro.</w:t>
            </w:r>
          </w:p>
        </w:tc>
      </w:tr>
      <w:tr w:rsidR="00DA1E0F" w:rsidRPr="005315E3" w14:paraId="2757A417"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Câu hỏi 1: Khách sạn thường hay gặp sự cố gì trong việc quản lý của mình?</w:t>
            </w:r>
          </w:p>
          <w:p w14:paraId="000001D2"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3"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 xml:space="preserve">-Những sự cố phổ biến ở khách sạn thường là các đơn đặt phòng qua điện thoại của khách bị mất thông tin hoặc thông tin chưa đủ làm cho việc tạo </w:t>
            </w:r>
            <w:r w:rsidRPr="005315E3">
              <w:rPr>
                <w:rFonts w:ascii="Times New Roman" w:eastAsia="Times New Roman" w:hAnsi="Times New Roman" w:cs="Times New Roman"/>
                <w:sz w:val="26"/>
                <w:szCs w:val="26"/>
              </w:rPr>
              <w:t>lập các phiếu đặt phòng không được suôn sẻ, khó khăn cho việc quản lý của khách sạn.</w:t>
            </w:r>
          </w:p>
          <w:p w14:paraId="000001D4" w14:textId="77777777" w:rsidR="00DA1E0F" w:rsidRPr="005315E3" w:rsidRDefault="00735C55" w:rsidP="00643281">
            <w:pPr>
              <w:spacing w:after="24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-Một số trường hợp đăng ký không được, mất thông tin khách hàng đăng ký trước.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Trả lời rõ ràng.</w:t>
            </w:r>
          </w:p>
        </w:tc>
      </w:tr>
      <w:tr w:rsidR="00DA1E0F" w:rsidRPr="005315E3" w14:paraId="683EDB66"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Câu hỏi 2: Khách sạn sẽ xử lý vấn đề đó như thế nào?</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7" w14:textId="77777777" w:rsidR="00DA1E0F" w:rsidRPr="005315E3" w:rsidRDefault="00735C55" w:rsidP="00643281">
            <w:pPr>
              <w:spacing w:after="24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mất thông tin đă</w:t>
            </w:r>
            <w:r w:rsidRPr="005315E3">
              <w:rPr>
                <w:rFonts w:ascii="Times New Roman" w:eastAsia="Times New Roman" w:hAnsi="Times New Roman" w:cs="Times New Roman"/>
                <w:sz w:val="26"/>
                <w:szCs w:val="26"/>
              </w:rPr>
              <w:t xml:space="preserve">ng ký, khách sạn sẽ kiểm tra còn phòng phù hợp với khách hàng hay </w:t>
            </w:r>
            <w:r w:rsidRPr="005315E3">
              <w:rPr>
                <w:rFonts w:ascii="Times New Roman" w:eastAsia="Times New Roman" w:hAnsi="Times New Roman" w:cs="Times New Roman"/>
                <w:sz w:val="26"/>
                <w:szCs w:val="26"/>
              </w:rPr>
              <w:lastRenderedPageBreak/>
              <w:t>không? Nếu không thì báo lại khách hàng và tìm khách sạn phù hợp với họ.</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lastRenderedPageBreak/>
              <w:t>Trả lời dứt khoát.</w:t>
            </w:r>
          </w:p>
        </w:tc>
      </w:tr>
      <w:tr w:rsidR="00DA1E0F" w:rsidRPr="005315E3" w14:paraId="4E73B81D" w14:textId="77777777">
        <w:trPr>
          <w:trHeight w:val="460"/>
        </w:trPr>
        <w:tc>
          <w:tcPr>
            <w:tcW w:w="96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9" w14:textId="77777777" w:rsidR="00DA1E0F" w:rsidRPr="005315E3" w:rsidRDefault="00735C55" w:rsidP="00643281">
            <w:pPr>
              <w:widowControl w:val="0"/>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sz w:val="26"/>
                <w:szCs w:val="26"/>
              </w:rPr>
              <w:t>Chủ đề 8: Quy trình quản lý quy định</w:t>
            </w:r>
          </w:p>
        </w:tc>
      </w:tr>
      <w:tr w:rsidR="00DA1E0F" w:rsidRPr="005315E3" w14:paraId="486B0521"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C" w14:textId="218B810C" w:rsidR="00DA1E0F" w:rsidRPr="005315E3" w:rsidRDefault="00735C55" w:rsidP="00643281">
            <w:pPr>
              <w:widowControl w:val="0"/>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Câu hỏi 1: Những quy định của khách sạn được quản lý như thế nào</w:t>
            </w:r>
            <w:r w:rsidRPr="005315E3">
              <w:rPr>
                <w:rFonts w:ascii="Times New Roman" w:eastAsia="Times New Roman" w:hAnsi="Times New Roman" w:cs="Times New Roman"/>
                <w:sz w:val="26"/>
                <w:szCs w:val="26"/>
              </w:rPr>
              <w:t>?</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D" w14:textId="77777777" w:rsidR="00DA1E0F" w:rsidRPr="005315E3" w:rsidRDefault="00735C55" w:rsidP="00643281">
            <w:pPr>
              <w:widowControl w:val="0"/>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-Mỗi khi đưa ra quyết định, quản lý khách sạn thường phải đánh máy những quy định đó và dán ở bảng thông báo để mọi người cùng xem.</w:t>
            </w:r>
          </w:p>
          <w:p w14:paraId="000001DE" w14:textId="77777777" w:rsidR="00DA1E0F" w:rsidRPr="005315E3" w:rsidRDefault="00735C55" w:rsidP="00643281">
            <w:pPr>
              <w:widowControl w:val="0"/>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-Theo định kỳ, quản lý sẽ đề xuất và đưa ra các phương án</w:t>
            </w:r>
            <w:r w:rsidRPr="005315E3">
              <w:rPr>
                <w:rFonts w:ascii="Times New Roman" w:eastAsia="Times New Roman" w:hAnsi="Times New Roman" w:cs="Times New Roman"/>
                <w:sz w:val="26"/>
                <w:szCs w:val="26"/>
              </w:rPr>
              <w:t xml:space="preserve"> để cải thiện tình trạng khách sạn khi doanh thu kém hoặc xử lý các trường hợp vi phạm.</w:t>
            </w:r>
          </w:p>
          <w:p w14:paraId="000001DF" w14:textId="77777777" w:rsidR="00DA1E0F" w:rsidRPr="005315E3" w:rsidRDefault="00735C55" w:rsidP="00643281">
            <w:pPr>
              <w:widowControl w:val="0"/>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-Các quy định về tính hóa đơn sẽ được thay đổi trong các ngày lễ và sẽ được thông báo theo tuần nếu cần thiết.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Trả lời rõ ràng. </w:t>
            </w:r>
          </w:p>
        </w:tc>
      </w:tr>
      <w:tr w:rsidR="00DA1E0F" w:rsidRPr="005315E3" w14:paraId="4CB09F99" w14:textId="77777777">
        <w:trPr>
          <w:trHeight w:val="460"/>
        </w:trPr>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1" w14:textId="77777777" w:rsidR="00DA1E0F" w:rsidRPr="005315E3" w:rsidRDefault="00735C55" w:rsidP="00643281">
            <w:pPr>
              <w:widowControl w:val="0"/>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Câu hỏi 2: Những vấn đề khi quản lý cá</w:t>
            </w:r>
            <w:r w:rsidRPr="005315E3">
              <w:rPr>
                <w:rFonts w:ascii="Times New Roman" w:eastAsia="Times New Roman" w:hAnsi="Times New Roman" w:cs="Times New Roman"/>
                <w:sz w:val="26"/>
                <w:szCs w:val="26"/>
              </w:rPr>
              <w:t>c quy định bằng tay là gì?</w:t>
            </w:r>
          </w:p>
        </w:tc>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2" w14:textId="77777777" w:rsidR="00DA1E0F" w:rsidRPr="005315E3" w:rsidRDefault="00735C55" w:rsidP="00643281">
            <w:pPr>
              <w:widowControl w:val="0"/>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-Khó truyền đạt, thông báo tới tất cả nhân viên của khách sạn.</w:t>
            </w:r>
          </w:p>
          <w:p w14:paraId="000001E3" w14:textId="77777777" w:rsidR="00DA1E0F" w:rsidRPr="005315E3" w:rsidRDefault="00735C55" w:rsidP="00643281">
            <w:pPr>
              <w:widowControl w:val="0"/>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-Những quy định của khách sạn khi cập nhật thì phải được dán trên bảng thông báo nhân viên mới xem được, thay vào đó chúng tôi muốn nhân viên có thể xem quy định của </w:t>
            </w:r>
            <w:r w:rsidRPr="005315E3">
              <w:rPr>
                <w:rFonts w:ascii="Times New Roman" w:eastAsia="Times New Roman" w:hAnsi="Times New Roman" w:cs="Times New Roman"/>
                <w:sz w:val="26"/>
                <w:szCs w:val="26"/>
              </w:rPr>
              <w:t>khách sạn ngay trên hệ thống khi đăng nhập vào hệ thống bằng tài khoản cá nhân.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Trả lời rõ ràng.</w:t>
            </w:r>
          </w:p>
        </w:tc>
      </w:tr>
    </w:tbl>
    <w:p w14:paraId="000001E5"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p w14:paraId="000001E6"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p w14:paraId="000001E7"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p w14:paraId="000001E8"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p w14:paraId="000001E9"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p w14:paraId="000001EA"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p w14:paraId="000001EB"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p w14:paraId="000001EC"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p w14:paraId="000001ED"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p w14:paraId="000001EE" w14:textId="77777777" w:rsidR="00DA1E0F" w:rsidRPr="005315E3" w:rsidRDefault="00DA1E0F" w:rsidP="00643281">
      <w:pPr>
        <w:spacing w:after="240" w:line="240" w:lineRule="auto"/>
        <w:jc w:val="both"/>
        <w:rPr>
          <w:rFonts w:ascii="Times New Roman" w:eastAsia="Times New Roman" w:hAnsi="Times New Roman" w:cs="Times New Roman"/>
          <w:sz w:val="24"/>
          <w:szCs w:val="24"/>
        </w:rPr>
      </w:pPr>
    </w:p>
    <w:p w14:paraId="000001EF" w14:textId="77777777" w:rsidR="00DA1E0F" w:rsidRPr="005315E3" w:rsidRDefault="00735C55" w:rsidP="00643281">
      <w:pPr>
        <w:numPr>
          <w:ilvl w:val="2"/>
          <w:numId w:val="13"/>
        </w:numPr>
        <w:pBdr>
          <w:top w:val="nil"/>
          <w:left w:val="nil"/>
          <w:bottom w:val="nil"/>
          <w:right w:val="nil"/>
          <w:between w:val="nil"/>
        </w:pBdr>
        <w:spacing w:after="0"/>
        <w:ind w:hanging="2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Phân tích hiện trạng và yêu cầu cho tương lai:</w:t>
      </w:r>
    </w:p>
    <w:p w14:paraId="000001F0" w14:textId="77777777" w:rsidR="00DA1E0F" w:rsidRPr="005315E3" w:rsidRDefault="00735C55" w:rsidP="00643281">
      <w:pPr>
        <w:numPr>
          <w:ilvl w:val="3"/>
          <w:numId w:val="13"/>
        </w:numPr>
        <w:pBdr>
          <w:top w:val="nil"/>
          <w:left w:val="nil"/>
          <w:bottom w:val="nil"/>
          <w:right w:val="nil"/>
          <w:between w:val="nil"/>
        </w:pBdr>
        <w:spacing w:after="0"/>
        <w:ind w:left="142" w:hanging="2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Tìm hiểu sơ bộ về hệ thống cũ:</w:t>
      </w:r>
    </w:p>
    <w:p w14:paraId="000001F1" w14:textId="77777777" w:rsidR="00DA1E0F" w:rsidRPr="005315E3" w:rsidRDefault="00735C55" w:rsidP="00643281">
      <w:pPr>
        <w:numPr>
          <w:ilvl w:val="4"/>
          <w:numId w:val="13"/>
        </w:numPr>
        <w:pBdr>
          <w:top w:val="nil"/>
          <w:left w:val="nil"/>
          <w:bottom w:val="nil"/>
          <w:right w:val="nil"/>
          <w:between w:val="nil"/>
        </w:pBdr>
        <w:ind w:left="426" w:hanging="2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Tổng hợp các xử lý:</w:t>
      </w:r>
    </w:p>
    <w:p w14:paraId="000001F2" w14:textId="77777777" w:rsidR="00DA1E0F" w:rsidRPr="005315E3" w:rsidRDefault="00735C55" w:rsidP="00643281">
      <w:pPr>
        <w:ind w:left="2160" w:firstLine="720"/>
        <w:jc w:val="both"/>
        <w:rPr>
          <w:rFonts w:ascii="Times New Roman" w:eastAsia="Times New Roman" w:hAnsi="Times New Roman" w:cs="Times New Roman"/>
          <w:i/>
          <w:sz w:val="26"/>
          <w:szCs w:val="26"/>
        </w:rPr>
      </w:pPr>
      <w:r w:rsidRPr="005315E3">
        <w:rPr>
          <w:rFonts w:ascii="Times New Roman" w:eastAsia="Times New Roman" w:hAnsi="Times New Roman" w:cs="Times New Roman"/>
          <w:i/>
          <w:sz w:val="26"/>
          <w:szCs w:val="26"/>
        </w:rPr>
        <w:t>Bảng 4: Tổng hợp các xử lý</w:t>
      </w:r>
    </w:p>
    <w:tbl>
      <w:tblPr>
        <w:tblStyle w:val="a2"/>
        <w:tblW w:w="10051" w:type="dxa"/>
        <w:tblInd w:w="-280" w:type="dxa"/>
        <w:tblLayout w:type="fixed"/>
        <w:tblLook w:val="0400" w:firstRow="0" w:lastRow="0" w:firstColumn="0" w:lastColumn="0" w:noHBand="0" w:noVBand="1"/>
      </w:tblPr>
      <w:tblGrid>
        <w:gridCol w:w="3712"/>
        <w:gridCol w:w="4757"/>
        <w:gridCol w:w="1582"/>
      </w:tblGrid>
      <w:tr w:rsidR="00DA1E0F" w:rsidRPr="005315E3" w14:paraId="2EE79DE7" w14:textId="77777777" w:rsidTr="00E134EC">
        <w:trPr>
          <w:trHeight w:val="690"/>
        </w:trPr>
        <w:tc>
          <w:tcPr>
            <w:tcW w:w="3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3" w14:textId="77777777" w:rsidR="00DA1E0F" w:rsidRPr="005315E3" w:rsidRDefault="00735C55" w:rsidP="00643281">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Dự án: Quản l</w:t>
            </w:r>
            <w:r w:rsidRPr="005315E3">
              <w:rPr>
                <w:rFonts w:ascii="Times New Roman" w:eastAsia="Times New Roman" w:hAnsi="Times New Roman" w:cs="Times New Roman"/>
                <w:b/>
                <w:sz w:val="26"/>
                <w:szCs w:val="26"/>
              </w:rPr>
              <w:t>ý k</w:t>
            </w:r>
            <w:r w:rsidRPr="005315E3">
              <w:rPr>
                <w:rFonts w:ascii="Times New Roman" w:eastAsia="Times New Roman" w:hAnsi="Times New Roman" w:cs="Times New Roman"/>
                <w:b/>
                <w:color w:val="000000"/>
                <w:sz w:val="26"/>
                <w:szCs w:val="26"/>
              </w:rPr>
              <w:t>hách sạn </w:t>
            </w:r>
          </w:p>
          <w:p w14:paraId="000001F4" w14:textId="77777777" w:rsidR="00DA1E0F" w:rsidRPr="005315E3" w:rsidRDefault="00735C55" w:rsidP="00643281">
            <w:pPr>
              <w:spacing w:before="5"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5" w14:textId="7FE26333" w:rsidR="00DA1E0F" w:rsidRPr="005315E3" w:rsidRDefault="00735C55" w:rsidP="00643281">
            <w:pPr>
              <w:spacing w:after="0" w:line="240" w:lineRule="auto"/>
              <w:ind w:right="28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 Xử lý: Đăng nhập hệ thống quản lý </w:t>
            </w:r>
            <w:r w:rsidRPr="005315E3">
              <w:rPr>
                <w:rFonts w:ascii="Times New Roman" w:eastAsia="Times New Roman" w:hAnsi="Times New Roman" w:cs="Times New Roman"/>
                <w:color w:val="000000"/>
                <w:sz w:val="26"/>
                <w:szCs w:val="26"/>
              </w:rPr>
              <w:t>khách sạn</w:t>
            </w:r>
            <w:r w:rsidRPr="005315E3">
              <w:rPr>
                <w:rFonts w:ascii="Times New Roman" w:eastAsia="Times New Roman" w:hAnsi="Times New Roman" w:cs="Times New Roman"/>
                <w:sz w:val="26"/>
                <w:szCs w:val="26"/>
              </w:rPr>
              <w: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1 </w:t>
            </w:r>
          </w:p>
          <w:p w14:paraId="000001F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06A18149" w14:textId="77777777" w:rsidTr="00E134EC">
        <w:trPr>
          <w:trHeight w:val="816"/>
        </w:trPr>
        <w:tc>
          <w:tcPr>
            <w:tcW w:w="3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3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9" w14:textId="1A3A7381" w:rsidR="00DA1E0F" w:rsidRPr="005315E3" w:rsidRDefault="00735C55" w:rsidP="00643281">
            <w:pPr>
              <w:spacing w:after="0" w:line="240" w:lineRule="auto"/>
              <w:ind w:right="21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và nhân viên khách sạn muốn đăng nhập để</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sử </w:t>
            </w:r>
            <w:r w:rsidRPr="005315E3">
              <w:rPr>
                <w:rFonts w:ascii="Times New Roman" w:eastAsia="Times New Roman" w:hAnsi="Times New Roman" w:cs="Times New Roman"/>
                <w:color w:val="000000"/>
                <w:sz w:val="26"/>
                <w:szCs w:val="26"/>
              </w:rPr>
              <w:t>dụng hệ thống.</w:t>
            </w:r>
          </w:p>
        </w:tc>
      </w:tr>
      <w:tr w:rsidR="00DA1E0F" w:rsidRPr="005315E3" w14:paraId="7CE9833D" w14:textId="77777777" w:rsidTr="00E134EC">
        <w:trPr>
          <w:trHeight w:val="456"/>
        </w:trPr>
        <w:tc>
          <w:tcPr>
            <w:tcW w:w="3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B" w14:textId="77777777" w:rsidR="00DA1E0F" w:rsidRPr="005315E3" w:rsidRDefault="00735C55" w:rsidP="00643281">
            <w:pPr>
              <w:spacing w:after="0" w:line="240" w:lineRule="auto"/>
              <w:ind w:right="150"/>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2.Điều kiện bắt đầu (kích hoạt)</w:t>
            </w:r>
          </w:p>
        </w:tc>
        <w:tc>
          <w:tcPr>
            <w:tcW w:w="63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C" w14:textId="77777777" w:rsidR="00DA1E0F" w:rsidRPr="005315E3" w:rsidRDefault="00735C55" w:rsidP="00643281">
            <w:pPr>
              <w:spacing w:after="0" w:line="240" w:lineRule="auto"/>
              <w:ind w:right="206"/>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và nhân viên khách sạn phải có tài khoản thuộc hệ thống.</w:t>
            </w:r>
          </w:p>
        </w:tc>
      </w:tr>
      <w:tr w:rsidR="00DA1E0F" w:rsidRPr="005315E3" w14:paraId="255CC46E" w14:textId="77777777" w:rsidTr="00E134EC">
        <w:trPr>
          <w:trHeight w:val="411"/>
        </w:trPr>
        <w:tc>
          <w:tcPr>
            <w:tcW w:w="3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E" w14:textId="77777777" w:rsidR="00DA1E0F" w:rsidRPr="005315E3" w:rsidRDefault="00735C55" w:rsidP="00643281">
            <w:pPr>
              <w:spacing w:after="0" w:line="240" w:lineRule="auto"/>
              <w:ind w:right="157"/>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3.Thông tin đầu vào </w:t>
            </w:r>
          </w:p>
        </w:tc>
        <w:tc>
          <w:tcPr>
            <w:tcW w:w="63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F" w14:textId="77777777" w:rsidR="00DA1E0F" w:rsidRPr="005315E3" w:rsidRDefault="00735C55" w:rsidP="00643281">
            <w:pPr>
              <w:spacing w:after="0" w:line="240" w:lineRule="auto"/>
              <w:ind w:right="52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Tên đăng nhập và mật khẩu.</w:t>
            </w:r>
          </w:p>
        </w:tc>
      </w:tr>
      <w:tr w:rsidR="00DA1E0F" w:rsidRPr="005315E3" w14:paraId="72E880CE" w14:textId="77777777" w:rsidTr="00E134EC">
        <w:trPr>
          <w:trHeight w:val="519"/>
        </w:trPr>
        <w:tc>
          <w:tcPr>
            <w:tcW w:w="3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0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4. Kết quả đầu ra </w:t>
            </w:r>
          </w:p>
        </w:tc>
        <w:tc>
          <w:tcPr>
            <w:tcW w:w="63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0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Đăng nhập thành công hệ thống quản lý.</w:t>
            </w:r>
          </w:p>
        </w:tc>
      </w:tr>
      <w:tr w:rsidR="00DA1E0F" w:rsidRPr="005315E3" w14:paraId="5CA25EAA" w14:textId="77777777" w:rsidTr="00E134EC">
        <w:trPr>
          <w:trHeight w:val="474"/>
        </w:trPr>
        <w:tc>
          <w:tcPr>
            <w:tcW w:w="3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04" w14:textId="77777777" w:rsidR="00DA1E0F" w:rsidRPr="005315E3" w:rsidRDefault="00735C55" w:rsidP="00643281">
            <w:pPr>
              <w:spacing w:after="0" w:line="240" w:lineRule="auto"/>
              <w:ind w:right="179"/>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5. Nơi sử dụng</w:t>
            </w:r>
          </w:p>
        </w:tc>
        <w:tc>
          <w:tcPr>
            <w:tcW w:w="63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05" w14:textId="77777777" w:rsidR="00DA1E0F" w:rsidRPr="005315E3" w:rsidRDefault="00735C55" w:rsidP="00643281">
            <w:pPr>
              <w:spacing w:after="0" w:line="240" w:lineRule="auto"/>
              <w:ind w:right="6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5C16751A" w14:textId="77777777" w:rsidTr="00E134EC">
        <w:trPr>
          <w:trHeight w:val="1716"/>
        </w:trPr>
        <w:tc>
          <w:tcPr>
            <w:tcW w:w="3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0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6. Những quy tắc,</w:t>
            </w:r>
            <w:r w:rsidRPr="005315E3">
              <w:rPr>
                <w:rFonts w:ascii="Times New Roman" w:eastAsia="Times New Roman" w:hAnsi="Times New Roman" w:cs="Times New Roman"/>
                <w:b/>
                <w:sz w:val="26"/>
                <w:szCs w:val="26"/>
              </w:rPr>
              <w:t xml:space="preserve"> </w:t>
            </w:r>
            <w:r w:rsidRPr="005315E3">
              <w:rPr>
                <w:rFonts w:ascii="Times New Roman" w:eastAsia="Times New Roman" w:hAnsi="Times New Roman" w:cs="Times New Roman"/>
                <w:b/>
                <w:color w:val="000000"/>
                <w:sz w:val="26"/>
                <w:szCs w:val="26"/>
              </w:rPr>
              <w:t>điều kiện đi kèm</w:t>
            </w:r>
          </w:p>
        </w:tc>
        <w:tc>
          <w:tcPr>
            <w:tcW w:w="63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08" w14:textId="77777777" w:rsidR="00DA1E0F" w:rsidRPr="005315E3" w:rsidRDefault="00735C55" w:rsidP="00643281">
            <w:pPr>
              <w:spacing w:after="0" w:line="240" w:lineRule="auto"/>
              <w:ind w:right="57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-Tài khoản phải là của nhân viên đang làm việc trong khách sạn và đã được tạo sẵn. </w:t>
            </w:r>
          </w:p>
          <w:p w14:paraId="00000209" w14:textId="77777777" w:rsidR="00DA1E0F" w:rsidRPr="005315E3" w:rsidRDefault="00735C55" w:rsidP="00643281">
            <w:pPr>
              <w:spacing w:before="9" w:after="0" w:line="240" w:lineRule="auto"/>
              <w:ind w:right="20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-Tài khoản đã được phân quyền người dùng. </w:t>
            </w:r>
          </w:p>
          <w:p w14:paraId="0000020A" w14:textId="77777777" w:rsidR="00DA1E0F" w:rsidRPr="005315E3" w:rsidRDefault="00735C55" w:rsidP="00643281">
            <w:pPr>
              <w:spacing w:before="9" w:after="0" w:line="240" w:lineRule="auto"/>
              <w:ind w:right="20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-Đăng nhập thành công khi nhập đúng thông tin tên người dùng và mật khẩu.</w:t>
            </w:r>
          </w:p>
        </w:tc>
      </w:tr>
    </w:tbl>
    <w:p w14:paraId="00000211" w14:textId="255BB60C" w:rsidR="00DA1E0F" w:rsidRDefault="00DA1E0F" w:rsidP="00643281">
      <w:pPr>
        <w:spacing w:after="240" w:line="240" w:lineRule="auto"/>
        <w:jc w:val="both"/>
        <w:rPr>
          <w:rFonts w:ascii="Times New Roman" w:eastAsia="Times New Roman" w:hAnsi="Times New Roman" w:cs="Times New Roman"/>
          <w:sz w:val="26"/>
          <w:szCs w:val="26"/>
        </w:rPr>
      </w:pPr>
    </w:p>
    <w:p w14:paraId="4A63A0D5" w14:textId="6B1DE73D" w:rsidR="005819F2" w:rsidRDefault="005819F2" w:rsidP="00643281">
      <w:pPr>
        <w:spacing w:after="240" w:line="240" w:lineRule="auto"/>
        <w:jc w:val="both"/>
        <w:rPr>
          <w:rFonts w:ascii="Times New Roman" w:eastAsia="Times New Roman" w:hAnsi="Times New Roman" w:cs="Times New Roman"/>
          <w:sz w:val="26"/>
          <w:szCs w:val="26"/>
        </w:rPr>
      </w:pPr>
    </w:p>
    <w:p w14:paraId="753D0385" w14:textId="40BD08F7" w:rsidR="005819F2" w:rsidRDefault="005819F2" w:rsidP="00643281">
      <w:pPr>
        <w:spacing w:after="240" w:line="240" w:lineRule="auto"/>
        <w:jc w:val="both"/>
        <w:rPr>
          <w:rFonts w:ascii="Times New Roman" w:eastAsia="Times New Roman" w:hAnsi="Times New Roman" w:cs="Times New Roman"/>
          <w:sz w:val="26"/>
          <w:szCs w:val="26"/>
        </w:rPr>
      </w:pPr>
    </w:p>
    <w:p w14:paraId="2F0DCB1E" w14:textId="3F35FA24" w:rsidR="005819F2" w:rsidRDefault="005819F2" w:rsidP="00643281">
      <w:pPr>
        <w:spacing w:after="240" w:line="240" w:lineRule="auto"/>
        <w:jc w:val="both"/>
        <w:rPr>
          <w:rFonts w:ascii="Times New Roman" w:eastAsia="Times New Roman" w:hAnsi="Times New Roman" w:cs="Times New Roman"/>
          <w:sz w:val="26"/>
          <w:szCs w:val="26"/>
        </w:rPr>
      </w:pPr>
    </w:p>
    <w:p w14:paraId="14CA126B" w14:textId="27315675" w:rsidR="005819F2" w:rsidRDefault="005819F2" w:rsidP="00643281">
      <w:pPr>
        <w:spacing w:after="240" w:line="240" w:lineRule="auto"/>
        <w:jc w:val="both"/>
        <w:rPr>
          <w:rFonts w:ascii="Times New Roman" w:eastAsia="Times New Roman" w:hAnsi="Times New Roman" w:cs="Times New Roman"/>
          <w:sz w:val="26"/>
          <w:szCs w:val="26"/>
        </w:rPr>
      </w:pPr>
    </w:p>
    <w:p w14:paraId="2ACE9A33" w14:textId="52FE6C3F" w:rsidR="005819F2" w:rsidRDefault="005819F2" w:rsidP="00643281">
      <w:pPr>
        <w:spacing w:after="240" w:line="240" w:lineRule="auto"/>
        <w:jc w:val="both"/>
        <w:rPr>
          <w:rFonts w:ascii="Times New Roman" w:eastAsia="Times New Roman" w:hAnsi="Times New Roman" w:cs="Times New Roman"/>
          <w:sz w:val="26"/>
          <w:szCs w:val="26"/>
        </w:rPr>
      </w:pPr>
    </w:p>
    <w:p w14:paraId="058B7EF0" w14:textId="77777777" w:rsidR="005819F2" w:rsidRPr="005315E3" w:rsidRDefault="005819F2" w:rsidP="00643281">
      <w:pPr>
        <w:spacing w:after="240" w:line="240" w:lineRule="auto"/>
        <w:jc w:val="both"/>
        <w:rPr>
          <w:rFonts w:ascii="Times New Roman" w:eastAsia="Times New Roman" w:hAnsi="Times New Roman" w:cs="Times New Roman"/>
          <w:sz w:val="26"/>
          <w:szCs w:val="26"/>
        </w:rPr>
      </w:pPr>
    </w:p>
    <w:tbl>
      <w:tblPr>
        <w:tblStyle w:val="a3"/>
        <w:tblW w:w="10094" w:type="dxa"/>
        <w:tblInd w:w="-294" w:type="dxa"/>
        <w:tblLayout w:type="fixed"/>
        <w:tblLook w:val="0400" w:firstRow="0" w:lastRow="0" w:firstColumn="0" w:lastColumn="0" w:noHBand="0" w:noVBand="1"/>
      </w:tblPr>
      <w:tblGrid>
        <w:gridCol w:w="3704"/>
        <w:gridCol w:w="4770"/>
        <w:gridCol w:w="1620"/>
      </w:tblGrid>
      <w:tr w:rsidR="00DA1E0F" w:rsidRPr="005315E3" w14:paraId="64973C03" w14:textId="77777777" w:rsidTr="004F4761">
        <w:trPr>
          <w:trHeight w:val="1140"/>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F6738" w14:textId="77777777" w:rsidR="005315E3" w:rsidRPr="005315E3" w:rsidRDefault="005315E3" w:rsidP="005315E3">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lastRenderedPageBreak/>
              <w:t>Dự án: Quản lý khách sạn </w:t>
            </w:r>
          </w:p>
          <w:p w14:paraId="00000213" w14:textId="18778F56" w:rsidR="00DA1E0F" w:rsidRPr="005315E3" w:rsidRDefault="005315E3" w:rsidP="005315E3">
            <w:pPr>
              <w:spacing w:before="5" w:after="0" w:line="240" w:lineRule="auto"/>
              <w:ind w:right="88"/>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Người lập: Nguyễn Thái Toàn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4" w14:textId="77777777" w:rsidR="00DA1E0F" w:rsidRPr="005315E3" w:rsidRDefault="00735C55" w:rsidP="00643281">
            <w:pPr>
              <w:spacing w:after="0" w:line="240" w:lineRule="auto"/>
              <w:ind w:left="112" w:right="28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 Xử lý: Đăng xuất khỏi hệ thống quản lý</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2</w:t>
            </w:r>
          </w:p>
          <w:p w14:paraId="00000216" w14:textId="7F19FB6C"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r w:rsidR="005315E3">
              <w:rPr>
                <w:rFonts w:ascii="Times New Roman" w:eastAsia="Times New Roman" w:hAnsi="Times New Roman" w:cs="Times New Roman"/>
                <w:color w:val="000000"/>
                <w:sz w:val="26"/>
                <w:szCs w:val="26"/>
              </w:rPr>
              <w:t xml:space="preserve"> </w:t>
            </w:r>
            <w:r w:rsidRPr="005315E3">
              <w:rPr>
                <w:rFonts w:ascii="Times New Roman" w:eastAsia="Times New Roman" w:hAnsi="Times New Roman" w:cs="Times New Roman"/>
                <w:color w:val="000000"/>
                <w:sz w:val="26"/>
                <w:szCs w:val="26"/>
              </w:rPr>
              <w:t>lập: 14/03/2021</w:t>
            </w:r>
          </w:p>
        </w:tc>
      </w:tr>
      <w:tr w:rsidR="00DA1E0F" w:rsidRPr="005315E3" w14:paraId="18E62991" w14:textId="77777777" w:rsidTr="004F4761">
        <w:trPr>
          <w:trHeight w:val="852"/>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8" w14:textId="77777777" w:rsidR="00DA1E0F" w:rsidRPr="005315E3" w:rsidRDefault="00735C55" w:rsidP="00643281">
            <w:pPr>
              <w:spacing w:after="0" w:line="240" w:lineRule="auto"/>
              <w:ind w:right="21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và nhân viên khách sạn muốn đăng xuất khỏi hệ thống.</w:t>
            </w:r>
          </w:p>
        </w:tc>
      </w:tr>
      <w:tr w:rsidR="00DA1E0F" w:rsidRPr="005315E3" w14:paraId="50D5576C" w14:textId="77777777" w:rsidTr="004F4761">
        <w:trPr>
          <w:trHeight w:val="1239"/>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A" w14:textId="43A5839C" w:rsidR="00DA1E0F" w:rsidRPr="005315E3" w:rsidRDefault="00735C55" w:rsidP="00643281">
            <w:pPr>
              <w:spacing w:after="0" w:line="240" w:lineRule="auto"/>
              <w:ind w:right="15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2. Điều kiện bắt đầu </w:t>
            </w:r>
            <w:r w:rsidRPr="005315E3">
              <w:rPr>
                <w:rFonts w:ascii="Times New Roman" w:eastAsia="Times New Roman" w:hAnsi="Times New Roman" w:cs="Times New Roman"/>
                <w:b/>
                <w:color w:val="000000"/>
                <w:sz w:val="26"/>
                <w:szCs w:val="26"/>
              </w:rPr>
              <w:t>(kích hoạt</w:t>
            </w:r>
            <w:r w:rsidRPr="005315E3">
              <w:rPr>
                <w:rFonts w:ascii="Times New Roman" w:eastAsia="Times New Roman" w:hAnsi="Times New Roman" w:cs="Times New Roman"/>
                <w:b/>
                <w:color w:val="000000"/>
                <w:sz w:val="26"/>
                <w:szCs w:val="26"/>
              </w:rPr>
              <w:t>)</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B" w14:textId="77777777" w:rsidR="00DA1E0F" w:rsidRPr="005315E3" w:rsidRDefault="00735C55" w:rsidP="00643281">
            <w:pPr>
              <w:spacing w:after="0" w:line="240" w:lineRule="auto"/>
              <w:ind w:right="206"/>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Tài khoản của hệ thống đã đăng nhập vào hệ thống và muốn đăng xuất khỏi hệ thống khi không còn nhu cầu sử dụng.</w:t>
            </w:r>
          </w:p>
        </w:tc>
      </w:tr>
      <w:tr w:rsidR="00DA1E0F" w:rsidRPr="005315E3" w14:paraId="2387A978" w14:textId="77777777" w:rsidTr="004F4761">
        <w:trPr>
          <w:trHeight w:val="663"/>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D" w14:textId="77777777" w:rsidR="00DA1E0F" w:rsidRPr="005315E3" w:rsidRDefault="00735C55" w:rsidP="00643281">
            <w:pPr>
              <w:spacing w:after="0" w:line="240" w:lineRule="auto"/>
              <w:ind w:right="157"/>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 Thông tin đầu vào </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E" w14:textId="77777777" w:rsidR="00DA1E0F" w:rsidRPr="005315E3" w:rsidRDefault="00735C55" w:rsidP="00643281">
            <w:pPr>
              <w:spacing w:after="0" w:line="240" w:lineRule="auto"/>
              <w:ind w:right="52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Yêu cầu đăng xuất khỏi hệ thống của người dùng.</w:t>
            </w:r>
          </w:p>
        </w:tc>
      </w:tr>
      <w:tr w:rsidR="00DA1E0F" w:rsidRPr="005315E3" w14:paraId="267D3544" w14:textId="77777777" w:rsidTr="004F4761">
        <w:trPr>
          <w:trHeight w:val="501"/>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4. Kết quả đầu ra </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Đăng xuất thành công khỏi hệ thống quản lý.</w:t>
            </w:r>
          </w:p>
        </w:tc>
      </w:tr>
      <w:tr w:rsidR="00DA1E0F" w:rsidRPr="005315E3" w14:paraId="2C712EEC" w14:textId="77777777" w:rsidTr="004F4761">
        <w:trPr>
          <w:trHeight w:val="681"/>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3" w14:textId="77777777" w:rsidR="00DA1E0F" w:rsidRPr="005315E3" w:rsidRDefault="00735C55" w:rsidP="00643281">
            <w:pPr>
              <w:spacing w:after="0" w:line="240" w:lineRule="auto"/>
              <w:ind w:right="179"/>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5. Nơi sử dụng</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4" w14:textId="77777777" w:rsidR="00DA1E0F" w:rsidRPr="005315E3" w:rsidRDefault="00735C55" w:rsidP="00643281">
            <w:pPr>
              <w:spacing w:after="0" w:line="240" w:lineRule="auto"/>
              <w:ind w:right="6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0D21D693" w14:textId="77777777" w:rsidTr="004F4761">
        <w:trPr>
          <w:trHeight w:val="1131"/>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6. Những quy tắc, điều kiện đi kèm</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7" w14:textId="77777777" w:rsidR="00DA1E0F" w:rsidRPr="005315E3" w:rsidRDefault="00735C55" w:rsidP="00643281">
            <w:pPr>
              <w:spacing w:before="9" w:after="0" w:line="240" w:lineRule="auto"/>
              <w:ind w:right="20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Tài khoản đã đăng nhập và hoạt động trong hệ thống mới có quyền thực hiện thao tác đăng xuất.</w:t>
            </w:r>
          </w:p>
        </w:tc>
      </w:tr>
    </w:tbl>
    <w:p w14:paraId="41FBB7AE" w14:textId="77777777" w:rsidR="004F4761" w:rsidRPr="005315E3" w:rsidRDefault="004F4761" w:rsidP="00643281">
      <w:pPr>
        <w:spacing w:after="240" w:line="240" w:lineRule="auto"/>
        <w:jc w:val="both"/>
        <w:rPr>
          <w:rFonts w:ascii="Times New Roman" w:eastAsia="Times New Roman" w:hAnsi="Times New Roman" w:cs="Times New Roman"/>
          <w:sz w:val="26"/>
          <w:szCs w:val="26"/>
        </w:rPr>
      </w:pPr>
    </w:p>
    <w:tbl>
      <w:tblPr>
        <w:tblStyle w:val="a4"/>
        <w:tblW w:w="10094" w:type="dxa"/>
        <w:tblInd w:w="-294" w:type="dxa"/>
        <w:tblLayout w:type="fixed"/>
        <w:tblLook w:val="0400" w:firstRow="0" w:lastRow="0" w:firstColumn="0" w:lastColumn="0" w:noHBand="0" w:noVBand="1"/>
      </w:tblPr>
      <w:tblGrid>
        <w:gridCol w:w="3704"/>
        <w:gridCol w:w="4410"/>
        <w:gridCol w:w="1980"/>
      </w:tblGrid>
      <w:tr w:rsidR="00DA1E0F" w:rsidRPr="005315E3" w14:paraId="663179C6" w14:textId="77777777" w:rsidTr="00E134EC">
        <w:trPr>
          <w:trHeight w:val="573"/>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A" w14:textId="77777777" w:rsidR="00DA1E0F" w:rsidRPr="005315E3" w:rsidRDefault="00735C55" w:rsidP="00643281">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Dự án: Quản lý khách sạn </w:t>
            </w:r>
          </w:p>
          <w:p w14:paraId="0000022B" w14:textId="77777777" w:rsidR="00DA1E0F" w:rsidRPr="005315E3" w:rsidRDefault="00735C55" w:rsidP="00643281">
            <w:pPr>
              <w:spacing w:before="9" w:after="0" w:line="240" w:lineRule="auto"/>
              <w:ind w:right="88"/>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C" w14:textId="77777777" w:rsidR="00DA1E0F" w:rsidRPr="005315E3" w:rsidRDefault="00735C55" w:rsidP="00643281">
            <w:pPr>
              <w:spacing w:after="0" w:line="240" w:lineRule="auto"/>
              <w:ind w:right="3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 Xử lý: Tra cứu thông tin khách hàng.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3 </w:t>
            </w:r>
          </w:p>
          <w:p w14:paraId="0000022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13199FDC" w14:textId="77777777" w:rsidTr="00E134EC">
        <w:trPr>
          <w:trHeight w:val="1116"/>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0" w14:textId="6328E4EA" w:rsidR="00DA1E0F" w:rsidRPr="005315E3" w:rsidRDefault="00735C55" w:rsidP="00643281">
            <w:pPr>
              <w:spacing w:after="0" w:line="240" w:lineRule="auto"/>
              <w:ind w:right="12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Giám đốc </w:t>
            </w:r>
            <w:r w:rsidRPr="005315E3">
              <w:rPr>
                <w:rFonts w:ascii="Times New Roman" w:eastAsia="Times New Roman" w:hAnsi="Times New Roman" w:cs="Times New Roman"/>
                <w:sz w:val="26"/>
                <w:szCs w:val="26"/>
              </w:rPr>
              <w:t>hoặc</w:t>
            </w:r>
            <w:r w:rsidRPr="005315E3">
              <w:rPr>
                <w:rFonts w:ascii="Times New Roman" w:eastAsia="Times New Roman" w:hAnsi="Times New Roman" w:cs="Times New Roman"/>
                <w:color w:val="000000"/>
                <w:sz w:val="26"/>
                <w:szCs w:val="26"/>
              </w:rPr>
              <w:t xml:space="preserve"> nhân viên lễ tân tiến hành tra cứu thông tin </w:t>
            </w:r>
            <w:r w:rsidRPr="005315E3">
              <w:rPr>
                <w:rFonts w:ascii="Times New Roman" w:eastAsia="Times New Roman" w:hAnsi="Times New Roman" w:cs="Times New Roman"/>
                <w:color w:val="000000"/>
                <w:sz w:val="26"/>
                <w:szCs w:val="26"/>
              </w:rPr>
              <w:t>chi tiết về khách hàng để dự đoán khách hàng tiềm năng </w:t>
            </w:r>
            <w:r w:rsidRPr="005315E3">
              <w:rPr>
                <w:rFonts w:ascii="Times New Roman" w:eastAsia="Times New Roman" w:hAnsi="Times New Roman" w:cs="Times New Roman"/>
                <w:color w:val="000000"/>
                <w:sz w:val="26"/>
                <w:szCs w:val="26"/>
              </w:rPr>
              <w:t>hoặc nhằm kiểm tra phiếu đặt phòng, phiếu thuê phòng, ...</w:t>
            </w:r>
          </w:p>
        </w:tc>
      </w:tr>
      <w:tr w:rsidR="00DA1E0F" w:rsidRPr="005315E3" w14:paraId="59168939" w14:textId="77777777" w:rsidTr="00E134EC">
        <w:trPr>
          <w:trHeight w:val="819"/>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2" w14:textId="77777777" w:rsidR="00DA1E0F" w:rsidRPr="005315E3" w:rsidRDefault="00735C55" w:rsidP="00643281">
            <w:pPr>
              <w:spacing w:after="0" w:line="240" w:lineRule="auto"/>
              <w:ind w:right="15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2. Điều kiện bắt đầu (kích hoạt)</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3" w14:textId="77777777" w:rsidR="00DA1E0F" w:rsidRPr="005315E3" w:rsidRDefault="00735C55" w:rsidP="00643281">
            <w:pPr>
              <w:spacing w:after="0" w:line="240" w:lineRule="auto"/>
              <w:ind w:right="12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Nhân viên phải đăng nhập thàn</w:t>
            </w:r>
            <w:r w:rsidRPr="005315E3">
              <w:rPr>
                <w:rFonts w:ascii="Times New Roman" w:eastAsia="Times New Roman" w:hAnsi="Times New Roman" w:cs="Times New Roman"/>
                <w:color w:val="000000"/>
                <w:sz w:val="26"/>
                <w:szCs w:val="26"/>
              </w:rPr>
              <w:t>h công vào hệ thống và có nhu cầu tìm kiếm thông tin khách hàng.</w:t>
            </w:r>
          </w:p>
        </w:tc>
      </w:tr>
      <w:tr w:rsidR="00DA1E0F" w:rsidRPr="005315E3" w14:paraId="509B226D" w14:textId="77777777" w:rsidTr="00E134EC">
        <w:trPr>
          <w:trHeight w:val="819"/>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5" w14:textId="77777777" w:rsidR="00DA1E0F" w:rsidRPr="005315E3" w:rsidRDefault="00735C55" w:rsidP="00643281">
            <w:pPr>
              <w:spacing w:after="0" w:line="240" w:lineRule="auto"/>
              <w:ind w:right="157"/>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sz w:val="26"/>
                <w:szCs w:val="26"/>
              </w:rPr>
              <w:lastRenderedPageBreak/>
              <w:t>3. Thông tin đầu vào</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6" w14:textId="14EC2733" w:rsidR="00DA1E0F" w:rsidRPr="005315E3" w:rsidRDefault="00735C55" w:rsidP="00643281">
            <w:pPr>
              <w:spacing w:after="0" w:line="240" w:lineRule="auto"/>
              <w:ind w:right="66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Giám đốc hoặc nhân viên lễ tân sẽ nhập tên khách hàng, số điện thoại hay số </w:t>
            </w:r>
            <w:r w:rsidRPr="005315E3">
              <w:rPr>
                <w:rFonts w:ascii="Times New Roman" w:eastAsia="Times New Roman" w:hAnsi="Times New Roman" w:cs="Times New Roman"/>
                <w:sz w:val="26"/>
                <w:szCs w:val="26"/>
              </w:rPr>
              <w:t>căn cước công dân khi cần thiết.</w:t>
            </w:r>
          </w:p>
        </w:tc>
      </w:tr>
      <w:tr w:rsidR="00DA1E0F" w:rsidRPr="005315E3" w14:paraId="6A849DD1" w14:textId="77777777" w:rsidTr="00E134EC">
        <w:trPr>
          <w:trHeight w:val="819"/>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8"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sz w:val="26"/>
                <w:szCs w:val="26"/>
              </w:rPr>
              <w:t>4. Kết quả đầu ra</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9" w14:textId="2F624FF3" w:rsidR="00DA1E0F" w:rsidRPr="005315E3" w:rsidRDefault="00735C55" w:rsidP="00643281">
            <w:pPr>
              <w:spacing w:after="0" w:line="240" w:lineRule="auto"/>
              <w:ind w:right="44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Thông tin các khách hàng được hiện ra trên màn hình giao </w:t>
            </w:r>
            <w:r w:rsidRPr="005315E3">
              <w:rPr>
                <w:rFonts w:ascii="Times New Roman" w:eastAsia="Times New Roman" w:hAnsi="Times New Roman" w:cs="Times New Roman"/>
                <w:sz w:val="26"/>
                <w:szCs w:val="26"/>
              </w:rPr>
              <w:t xml:space="preserve">diện: mã khách hàng, tên khách hàng, mã loại khách hàng, số căn cước </w:t>
            </w:r>
            <w:r w:rsidRPr="005315E3">
              <w:rPr>
                <w:rFonts w:ascii="Times New Roman" w:eastAsia="Times New Roman" w:hAnsi="Times New Roman" w:cs="Times New Roman"/>
                <w:sz w:val="26"/>
                <w:szCs w:val="26"/>
              </w:rPr>
              <w:t>công dân, </w:t>
            </w:r>
            <w:r w:rsidRPr="005315E3">
              <w:rPr>
                <w:rFonts w:ascii="Times New Roman" w:eastAsia="Times New Roman" w:hAnsi="Times New Roman" w:cs="Times New Roman"/>
                <w:sz w:val="26"/>
                <w:szCs w:val="26"/>
              </w:rPr>
              <w:t>ngày sinh, giới tính, số điện thoại, quốc tịch, daonh số đã chi.</w:t>
            </w:r>
          </w:p>
        </w:tc>
      </w:tr>
      <w:tr w:rsidR="00DA1E0F" w:rsidRPr="005315E3" w14:paraId="7CA73C2E" w14:textId="77777777" w:rsidTr="00E134EC">
        <w:trPr>
          <w:trHeight w:val="312"/>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B" w14:textId="7098CDB9" w:rsidR="00DA1E0F" w:rsidRPr="005315E3" w:rsidRDefault="00735C55" w:rsidP="00643281">
            <w:pPr>
              <w:spacing w:after="0" w:line="240" w:lineRule="auto"/>
              <w:ind w:right="179"/>
              <w:jc w:val="both"/>
              <w:rPr>
                <w:rFonts w:ascii="Times New Roman" w:eastAsia="Times New Roman" w:hAnsi="Times New Roman" w:cs="Times New Roman"/>
                <w:b/>
                <w:sz w:val="26"/>
                <w:szCs w:val="26"/>
              </w:rPr>
            </w:pPr>
            <w:r w:rsidRPr="005315E3">
              <w:rPr>
                <w:rFonts w:ascii="Times New Roman" w:eastAsia="Times New Roman" w:hAnsi="Times New Roman" w:cs="Times New Roman"/>
                <w:b/>
                <w:sz w:val="26"/>
                <w:szCs w:val="26"/>
              </w:rPr>
              <w:t xml:space="preserve">5. Người được </w:t>
            </w:r>
            <w:r w:rsidRPr="005315E3">
              <w:rPr>
                <w:rFonts w:ascii="Times New Roman" w:eastAsia="Times New Roman" w:hAnsi="Times New Roman" w:cs="Times New Roman"/>
                <w:b/>
                <w:sz w:val="26"/>
                <w:szCs w:val="26"/>
              </w:rPr>
              <w:t>phân </w:t>
            </w:r>
            <w:r w:rsidRPr="005315E3">
              <w:rPr>
                <w:rFonts w:ascii="Times New Roman" w:eastAsia="Times New Roman" w:hAnsi="Times New Roman" w:cs="Times New Roman"/>
                <w:b/>
                <w:sz w:val="26"/>
                <w:szCs w:val="26"/>
              </w:rPr>
              <w:t>quyền</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36BCA813" w14:textId="77777777" w:rsidTr="00E134EC">
        <w:trPr>
          <w:trHeight w:val="819"/>
        </w:trPr>
        <w:tc>
          <w:tcPr>
            <w:tcW w:w="3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E" w14:textId="77777777" w:rsidR="00DA1E0F" w:rsidRPr="005315E3" w:rsidRDefault="00735C55" w:rsidP="00643281">
            <w:pPr>
              <w:spacing w:after="0" w:line="240" w:lineRule="auto"/>
              <w:jc w:val="both"/>
              <w:rPr>
                <w:rFonts w:ascii="Times New Roman" w:eastAsia="Times New Roman" w:hAnsi="Times New Roman" w:cs="Times New Roman"/>
                <w:b/>
                <w:sz w:val="26"/>
                <w:szCs w:val="26"/>
              </w:rPr>
            </w:pPr>
            <w:r w:rsidRPr="005315E3">
              <w:rPr>
                <w:rFonts w:ascii="Times New Roman" w:eastAsia="Times New Roman" w:hAnsi="Times New Roman" w:cs="Times New Roman"/>
                <w:b/>
                <w:sz w:val="26"/>
                <w:szCs w:val="26"/>
              </w:rPr>
              <w:t>6. Những quy tắc, điều kiện đi kèm</w:t>
            </w:r>
          </w:p>
        </w:tc>
        <w:tc>
          <w:tcPr>
            <w:tcW w:w="6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F" w14:textId="77777777" w:rsidR="00DA1E0F" w:rsidRPr="005315E3" w:rsidRDefault="00735C55" w:rsidP="00643281">
            <w:pPr>
              <w:spacing w:after="0" w:line="240" w:lineRule="auto"/>
              <w:ind w:right="120"/>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-Người dùng phải có quyền truy cập chức năng này. </w:t>
            </w:r>
          </w:p>
          <w:p w14:paraId="00000240" w14:textId="77777777" w:rsidR="00DA1E0F" w:rsidRPr="005315E3" w:rsidRDefault="00735C55" w:rsidP="00643281">
            <w:pPr>
              <w:spacing w:after="0" w:line="240" w:lineRule="auto"/>
              <w:ind w:right="120"/>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-Thông tin tra cứu phải chính xác, không xảy ra bất đồng bộ. </w:t>
            </w:r>
          </w:p>
          <w:p w14:paraId="00000241" w14:textId="77777777" w:rsidR="00DA1E0F" w:rsidRPr="005315E3" w:rsidRDefault="00735C55" w:rsidP="00643281">
            <w:pPr>
              <w:spacing w:before="5"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-Tốc độ xử lý ổn định.</w:t>
            </w:r>
          </w:p>
        </w:tc>
      </w:tr>
    </w:tbl>
    <w:p w14:paraId="51C96C5C" w14:textId="77777777" w:rsidR="00E134EC" w:rsidRPr="005315E3" w:rsidRDefault="00E134EC" w:rsidP="00643281">
      <w:pPr>
        <w:spacing w:after="240" w:line="240" w:lineRule="auto"/>
        <w:jc w:val="both"/>
        <w:rPr>
          <w:rFonts w:ascii="Times New Roman" w:eastAsia="Times New Roman" w:hAnsi="Times New Roman" w:cs="Times New Roman"/>
          <w:sz w:val="26"/>
          <w:szCs w:val="26"/>
        </w:rPr>
      </w:pPr>
    </w:p>
    <w:tbl>
      <w:tblPr>
        <w:tblStyle w:val="a5"/>
        <w:tblW w:w="10094" w:type="dxa"/>
        <w:tblInd w:w="-294" w:type="dxa"/>
        <w:tblLayout w:type="fixed"/>
        <w:tblLook w:val="0400" w:firstRow="0" w:lastRow="0" w:firstColumn="0" w:lastColumn="0" w:noHBand="0" w:noVBand="1"/>
      </w:tblPr>
      <w:tblGrid>
        <w:gridCol w:w="3434"/>
        <w:gridCol w:w="4680"/>
        <w:gridCol w:w="1980"/>
      </w:tblGrid>
      <w:tr w:rsidR="00DA1E0F" w:rsidRPr="005315E3" w14:paraId="7E88A203" w14:textId="77777777" w:rsidTr="00E134EC">
        <w:trPr>
          <w:trHeight w:val="627"/>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6CFF" w14:textId="77777777" w:rsidR="005315E3" w:rsidRPr="005315E3" w:rsidRDefault="005315E3" w:rsidP="005315E3">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Dự án: Quản lý khách sạn </w:t>
            </w:r>
          </w:p>
          <w:p w14:paraId="00000245" w14:textId="024E67AE" w:rsidR="00DA1E0F" w:rsidRPr="005315E3" w:rsidRDefault="005315E3" w:rsidP="005315E3">
            <w:pPr>
              <w:spacing w:before="9" w:after="0" w:line="240" w:lineRule="auto"/>
              <w:ind w:right="88"/>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6" w14:textId="69A1E428" w:rsidR="00DA1E0F" w:rsidRPr="005315E3" w:rsidRDefault="00735C55" w:rsidP="00643281">
            <w:pPr>
              <w:spacing w:after="0" w:line="240" w:lineRule="auto"/>
              <w:ind w:right="28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Công việc / Xử lý: Quản </w:t>
            </w:r>
            <w:r w:rsidRPr="005315E3">
              <w:rPr>
                <w:rFonts w:ascii="Times New Roman" w:eastAsia="Times New Roman" w:hAnsi="Times New Roman" w:cs="Times New Roman"/>
                <w:color w:val="000000"/>
                <w:sz w:val="26"/>
                <w:szCs w:val="26"/>
              </w:rPr>
              <w:t>lý khách hàng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4 </w:t>
            </w:r>
          </w:p>
          <w:p w14:paraId="0000024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5ABC475F" w14:textId="77777777" w:rsidTr="00E134EC">
        <w:trPr>
          <w:trHeight w:val="818"/>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A" w14:textId="77777777" w:rsidR="00DA1E0F" w:rsidRPr="005315E3" w:rsidRDefault="00735C55" w:rsidP="00643281">
            <w:pPr>
              <w:spacing w:after="0" w:line="240" w:lineRule="auto"/>
              <w:ind w:right="221"/>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và nhân viên lễ tân khách sạn thực hiện các thao tác quản lý thông tin khách hàng thông qua hệ thống quản lý khách sạn.</w:t>
            </w:r>
          </w:p>
        </w:tc>
      </w:tr>
      <w:tr w:rsidR="00DA1E0F" w:rsidRPr="005315E3" w14:paraId="040AF223" w14:textId="77777777" w:rsidTr="00E134EC">
        <w:trPr>
          <w:trHeight w:val="672"/>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C" w14:textId="02BACC4B" w:rsidR="00DA1E0F" w:rsidRPr="005315E3" w:rsidRDefault="00735C55" w:rsidP="00643281">
            <w:pPr>
              <w:spacing w:after="0" w:line="240" w:lineRule="auto"/>
              <w:ind w:right="15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2. Điều kiện bắt đầu</w:t>
            </w:r>
            <w:r w:rsidRPr="005315E3">
              <w:rPr>
                <w:rFonts w:ascii="Times New Roman" w:eastAsia="Times New Roman" w:hAnsi="Times New Roman" w:cs="Times New Roman"/>
                <w:b/>
                <w:color w:val="000000"/>
                <w:sz w:val="26"/>
                <w:szCs w:val="26"/>
              </w:rPr>
              <w:t xml:space="preserve"> (kích hoạt)</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D" w14:textId="77777777" w:rsidR="00DA1E0F" w:rsidRPr="005315E3" w:rsidRDefault="00735C55" w:rsidP="00643281">
            <w:pPr>
              <w:spacing w:after="0" w:line="240" w:lineRule="auto"/>
              <w:ind w:right="5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Người dùng đăng nhập thành công vào hệ thống quản lý khách sạn và có nhu cầu tra cứu hoặc chỉnh sửa danh sách khách hàng.</w:t>
            </w:r>
          </w:p>
        </w:tc>
      </w:tr>
      <w:tr w:rsidR="00DA1E0F" w:rsidRPr="005315E3" w14:paraId="32F7EE66" w14:textId="77777777" w:rsidTr="00E134EC">
        <w:trPr>
          <w:trHeight w:val="870"/>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F" w14:textId="77777777" w:rsidR="00DA1E0F" w:rsidRPr="005315E3" w:rsidRDefault="00735C55" w:rsidP="00643281">
            <w:pPr>
              <w:spacing w:after="0" w:line="240" w:lineRule="auto"/>
              <w:ind w:right="167"/>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 Thông tin đầu vào</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0" w14:textId="77777777" w:rsidR="00DA1E0F" w:rsidRPr="005315E3" w:rsidRDefault="00735C55" w:rsidP="00643281">
            <w:pPr>
              <w:spacing w:after="0" w:line="240" w:lineRule="auto"/>
              <w:ind w:right="51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Người dùng nhập tên khách hàng, số điện thoại hoặc số căn cước công dân khi thực hiện tra cứu, xóa hoặc sửa hoặc thêm thông tin khách hàng.</w:t>
            </w:r>
          </w:p>
        </w:tc>
      </w:tr>
      <w:tr w:rsidR="00DA1E0F" w:rsidRPr="005315E3" w14:paraId="6C81960B" w14:textId="77777777" w:rsidTr="00E134EC">
        <w:trPr>
          <w:trHeight w:val="960"/>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4. Kết quả đầu ra</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3" w14:textId="533C1317" w:rsidR="00DA1E0F" w:rsidRPr="005315E3" w:rsidRDefault="00735C55" w:rsidP="00643281">
            <w:pPr>
              <w:spacing w:after="0" w:line="240" w:lineRule="auto"/>
              <w:ind w:right="8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Thông tin các khách hàng được hiện ra trên màn hình giao</w:t>
            </w:r>
            <w:r w:rsidRPr="005315E3">
              <w:rPr>
                <w:rFonts w:ascii="Times New Roman" w:eastAsia="Times New Roman" w:hAnsi="Times New Roman" w:cs="Times New Roman"/>
                <w:color w:val="000000"/>
                <w:sz w:val="26"/>
                <w:szCs w:val="26"/>
              </w:rPr>
              <w:t xml:space="preserve"> diện: mã khách hàng, tên khách hàng, mã loại khách hàng, số căn cước công dân, ngày sinh, giới tính, số điện thoại, quốc tịch</w:t>
            </w:r>
            <w:r w:rsidRPr="005315E3">
              <w:rPr>
                <w:rFonts w:ascii="Times New Roman" w:eastAsia="Times New Roman" w:hAnsi="Times New Roman" w:cs="Times New Roman"/>
                <w:sz w:val="26"/>
                <w:szCs w:val="26"/>
              </w:rPr>
              <w:t xml:space="preserve"> và doanh số.</w:t>
            </w:r>
          </w:p>
        </w:tc>
      </w:tr>
      <w:tr w:rsidR="00DA1E0F" w:rsidRPr="005315E3" w14:paraId="42661FC7" w14:textId="77777777" w:rsidTr="00E134EC">
        <w:trPr>
          <w:trHeight w:val="312"/>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5" w14:textId="77777777" w:rsidR="00DA1E0F" w:rsidRPr="005315E3" w:rsidRDefault="00735C55" w:rsidP="00643281">
            <w:pPr>
              <w:spacing w:after="0" w:line="240" w:lineRule="auto"/>
              <w:ind w:right="179"/>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5. Nơi sử dụng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6"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62DDF1D4" w14:textId="77777777" w:rsidTr="00E134EC">
        <w:trPr>
          <w:trHeight w:val="771"/>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6. Những quy tắc, điều kiện đi kèm</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Thông tin tra cứu phải chính xác. </w:t>
            </w:r>
          </w:p>
          <w:p w14:paraId="0000025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-Tốc độ xử lý cần ổn định. </w:t>
            </w:r>
          </w:p>
          <w:p w14:paraId="0000025B" w14:textId="77777777" w:rsidR="00DA1E0F" w:rsidRPr="005315E3" w:rsidRDefault="00735C55" w:rsidP="00643281">
            <w:pPr>
              <w:spacing w:after="0" w:line="240" w:lineRule="auto"/>
              <w:ind w:right="419"/>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-Chỉ có quản lý mới sử dụng được các chức năng xóa khách hàng.</w:t>
            </w:r>
          </w:p>
        </w:tc>
      </w:tr>
    </w:tbl>
    <w:p w14:paraId="52361A7D" w14:textId="77777777" w:rsidR="004F4761" w:rsidRPr="005315E3" w:rsidRDefault="004F4761" w:rsidP="00643281">
      <w:pPr>
        <w:spacing w:after="240" w:line="240" w:lineRule="auto"/>
        <w:jc w:val="both"/>
        <w:rPr>
          <w:rFonts w:ascii="Times New Roman" w:eastAsia="Times New Roman" w:hAnsi="Times New Roman" w:cs="Times New Roman"/>
          <w:sz w:val="26"/>
          <w:szCs w:val="26"/>
        </w:rPr>
      </w:pPr>
    </w:p>
    <w:tbl>
      <w:tblPr>
        <w:tblStyle w:val="a6"/>
        <w:tblW w:w="10094" w:type="dxa"/>
        <w:tblInd w:w="-294" w:type="dxa"/>
        <w:tblLayout w:type="fixed"/>
        <w:tblLook w:val="0400" w:firstRow="0" w:lastRow="0" w:firstColumn="0" w:lastColumn="0" w:noHBand="0" w:noVBand="1"/>
      </w:tblPr>
      <w:tblGrid>
        <w:gridCol w:w="3434"/>
        <w:gridCol w:w="4680"/>
        <w:gridCol w:w="1980"/>
      </w:tblGrid>
      <w:tr w:rsidR="00DA1E0F" w:rsidRPr="005315E3" w14:paraId="7793385D" w14:textId="77777777" w:rsidTr="00E134EC">
        <w:trPr>
          <w:trHeight w:val="546"/>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75ED6" w14:textId="77777777" w:rsidR="005315E3" w:rsidRPr="005315E3" w:rsidRDefault="005315E3" w:rsidP="005315E3">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Dự án: Quản lý khách sạn </w:t>
            </w:r>
          </w:p>
          <w:p w14:paraId="00000263" w14:textId="248E1CBF" w:rsidR="00DA1E0F" w:rsidRPr="005315E3" w:rsidRDefault="005315E3" w:rsidP="005315E3">
            <w:pPr>
              <w:spacing w:after="0" w:line="240" w:lineRule="auto"/>
              <w:ind w:right="68"/>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4" w14:textId="6A3F8449" w:rsidR="00DA1E0F" w:rsidRPr="005315E3" w:rsidRDefault="00735C55" w:rsidP="00643281">
            <w:pPr>
              <w:spacing w:after="0" w:line="240" w:lineRule="auto"/>
              <w:ind w:right="28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 Xử lý: Quả</w:t>
            </w:r>
            <w:r w:rsidRPr="005315E3">
              <w:rPr>
                <w:rFonts w:ascii="Times New Roman" w:eastAsia="Times New Roman" w:hAnsi="Times New Roman" w:cs="Times New Roman"/>
                <w:color w:val="000000"/>
                <w:sz w:val="26"/>
                <w:szCs w:val="26"/>
              </w:rPr>
              <w:t xml:space="preserve"> lý nhân sự</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5 </w:t>
            </w:r>
          </w:p>
          <w:p w14:paraId="0000026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65E64CA2" w14:textId="77777777" w:rsidTr="00E134EC">
        <w:trPr>
          <w:trHeight w:val="818"/>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8" w14:textId="77777777" w:rsidR="00DA1E0F" w:rsidRPr="005315E3" w:rsidRDefault="00735C55" w:rsidP="00643281">
            <w:pPr>
              <w:spacing w:after="0" w:line="240" w:lineRule="auto"/>
              <w:ind w:right="30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khách sạn thực hiện các thao tác quản lý thông tin như thêm, xóa, sửa và tra cứu thông tin nhân viên thông qua hệ thống quản lý khách sạn.</w:t>
            </w:r>
          </w:p>
        </w:tc>
      </w:tr>
      <w:tr w:rsidR="00DA1E0F" w:rsidRPr="005315E3" w14:paraId="4F16BEA3" w14:textId="77777777" w:rsidTr="00E134EC">
        <w:trPr>
          <w:trHeight w:val="582"/>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A" w14:textId="48B14E36" w:rsidR="00DA1E0F" w:rsidRPr="005315E3" w:rsidRDefault="00735C55" w:rsidP="00643281">
            <w:pPr>
              <w:spacing w:after="0" w:line="240" w:lineRule="auto"/>
              <w:ind w:right="15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2. Điều kiện bắt đầu</w:t>
            </w:r>
            <w:r w:rsidRPr="005315E3">
              <w:rPr>
                <w:rFonts w:ascii="Times New Roman" w:eastAsia="Times New Roman" w:hAnsi="Times New Roman" w:cs="Times New Roman"/>
                <w:b/>
                <w:color w:val="000000"/>
                <w:sz w:val="26"/>
                <w:szCs w:val="26"/>
              </w:rPr>
              <w:t xml:space="preserve"> (</w:t>
            </w:r>
            <w:r w:rsidRPr="005315E3">
              <w:rPr>
                <w:rFonts w:ascii="Times New Roman" w:eastAsia="Times New Roman" w:hAnsi="Times New Roman" w:cs="Times New Roman"/>
                <w:b/>
                <w:color w:val="000000"/>
                <w:sz w:val="26"/>
                <w:szCs w:val="26"/>
              </w:rPr>
              <w:t>kích hoạt)</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B" w14:textId="3B0C9100" w:rsidR="00DA1E0F" w:rsidRPr="005315E3" w:rsidRDefault="00735C55" w:rsidP="00643281">
            <w:pPr>
              <w:spacing w:after="0" w:line="240" w:lineRule="auto"/>
              <w:ind w:right="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Giám đốc đăng nhập thành công vào hệ thống quản lý </w:t>
            </w:r>
            <w:r w:rsidRPr="005315E3">
              <w:rPr>
                <w:rFonts w:ascii="Times New Roman" w:eastAsia="Times New Roman" w:hAnsi="Times New Roman" w:cs="Times New Roman"/>
                <w:color w:val="000000"/>
                <w:sz w:val="26"/>
                <w:szCs w:val="26"/>
              </w:rPr>
              <w:t>khách sạn và có nhu cầu tra cứu hoặc chỉnh sửa danh sách nhân viên.</w:t>
            </w:r>
          </w:p>
        </w:tc>
      </w:tr>
      <w:tr w:rsidR="00DA1E0F" w:rsidRPr="005315E3" w14:paraId="369C609C" w14:textId="77777777" w:rsidTr="00E134EC">
        <w:trPr>
          <w:trHeight w:val="483"/>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D" w14:textId="77777777" w:rsidR="00DA1E0F" w:rsidRPr="005315E3" w:rsidRDefault="00735C55" w:rsidP="00643281">
            <w:pPr>
              <w:spacing w:after="0" w:line="240" w:lineRule="auto"/>
              <w:ind w:right="157"/>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 Thông tin đầu vào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E" w14:textId="4B94CE04" w:rsidR="00DA1E0F" w:rsidRPr="005315E3" w:rsidRDefault="00735C55" w:rsidP="00643281">
            <w:pPr>
              <w:spacing w:after="0" w:line="240" w:lineRule="auto"/>
              <w:ind w:right="9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Giám đốc nhập mã số nhân viên khi thực hiện tra cứu, </w:t>
            </w:r>
            <w:r w:rsidR="00E134EC" w:rsidRPr="005315E3">
              <w:rPr>
                <w:rFonts w:ascii="Times New Roman" w:eastAsia="Times New Roman" w:hAnsi="Times New Roman" w:cs="Times New Roman"/>
                <w:color w:val="000000"/>
                <w:sz w:val="26"/>
                <w:szCs w:val="26"/>
              </w:rPr>
              <w:t>xóa hoặc</w:t>
            </w:r>
            <w:r w:rsidRPr="005315E3">
              <w:rPr>
                <w:rFonts w:ascii="Times New Roman" w:eastAsia="Times New Roman" w:hAnsi="Times New Roman" w:cs="Times New Roman"/>
                <w:color w:val="000000"/>
                <w:sz w:val="26"/>
                <w:szCs w:val="26"/>
              </w:rPr>
              <w:t xml:space="preserve"> sửa hoặc thêm t</w:t>
            </w:r>
            <w:r w:rsidRPr="005315E3">
              <w:rPr>
                <w:rFonts w:ascii="Times New Roman" w:eastAsia="Times New Roman" w:hAnsi="Times New Roman" w:cs="Times New Roman"/>
                <w:color w:val="000000"/>
                <w:sz w:val="26"/>
                <w:szCs w:val="26"/>
              </w:rPr>
              <w:t>hông tin nhân viên.</w:t>
            </w:r>
          </w:p>
        </w:tc>
      </w:tr>
      <w:tr w:rsidR="00DA1E0F" w:rsidRPr="005315E3" w14:paraId="28332201" w14:textId="77777777" w:rsidTr="00E134EC">
        <w:trPr>
          <w:trHeight w:val="744"/>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4. Kết quả đầu ra</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55125325" w:rsidR="00DA1E0F" w:rsidRPr="005315E3" w:rsidRDefault="00735C55" w:rsidP="00643281">
            <w:pPr>
              <w:spacing w:after="0" w:line="240" w:lineRule="auto"/>
              <w:ind w:right="27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Thông tin các nhân viên được hiện ra trên màn hình giao</w:t>
            </w:r>
            <w:r w:rsidRPr="005315E3">
              <w:rPr>
                <w:rFonts w:ascii="Times New Roman" w:eastAsia="Times New Roman" w:hAnsi="Times New Roman" w:cs="Times New Roman"/>
                <w:color w:val="000000"/>
                <w:sz w:val="26"/>
                <w:szCs w:val="26"/>
              </w:rPr>
              <w:t xml:space="preserve"> diện: mã nhân viên, tên nhân viên, căn cước công dân, giới tính, số điện thoại, email, ngày sinh, chức vụ, ngày vào làm.</w:t>
            </w:r>
          </w:p>
        </w:tc>
      </w:tr>
      <w:tr w:rsidR="00DA1E0F" w:rsidRPr="005315E3" w14:paraId="4CAC5854" w14:textId="77777777" w:rsidTr="00E134EC">
        <w:trPr>
          <w:trHeight w:val="258"/>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DA1E0F" w:rsidRPr="005315E3" w:rsidRDefault="00735C55" w:rsidP="00643281">
            <w:pPr>
              <w:spacing w:after="0" w:line="240" w:lineRule="auto"/>
              <w:ind w:right="179"/>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5. Nơi sử dụng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0AC571CD" w14:textId="77777777" w:rsidTr="00E134EC">
        <w:trPr>
          <w:trHeight w:val="818"/>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77777777" w:rsidR="00DA1E0F" w:rsidRPr="005315E3" w:rsidRDefault="00735C55" w:rsidP="00643281">
            <w:pPr>
              <w:spacing w:after="0" w:line="240" w:lineRule="auto"/>
              <w:ind w:right="179"/>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6. Những quy tắc, điều kiện đi kèm</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Thông tin tra cứu phải chính xác. </w:t>
            </w:r>
          </w:p>
          <w:p w14:paraId="0000027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Tốc độ xử lý cần ổn định. </w:t>
            </w:r>
          </w:p>
          <w:p w14:paraId="00000279" w14:textId="2B4BE885"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Chỉ có quản lý mới sử dụng được các chức năng</w:t>
            </w:r>
            <w:r w:rsidRPr="005315E3">
              <w:rPr>
                <w:rFonts w:ascii="Times New Roman" w:eastAsia="Times New Roman" w:hAnsi="Times New Roman" w:cs="Times New Roman"/>
                <w:color w:val="000000"/>
                <w:sz w:val="26"/>
                <w:szCs w:val="26"/>
              </w:rPr>
              <w:t>: cập </w:t>
            </w:r>
            <w:r w:rsidRPr="005315E3">
              <w:rPr>
                <w:rFonts w:ascii="Times New Roman" w:eastAsia="Times New Roman" w:hAnsi="Times New Roman" w:cs="Times New Roman"/>
                <w:color w:val="000000"/>
                <w:sz w:val="26"/>
                <w:szCs w:val="26"/>
              </w:rPr>
              <w:t>nhật – xóa bỏ.</w:t>
            </w:r>
          </w:p>
        </w:tc>
      </w:tr>
    </w:tbl>
    <w:p w14:paraId="7DA299A6" w14:textId="77777777" w:rsidR="004F4761" w:rsidRPr="005315E3" w:rsidRDefault="004F4761" w:rsidP="00643281">
      <w:pPr>
        <w:spacing w:after="240" w:line="240" w:lineRule="auto"/>
        <w:jc w:val="both"/>
        <w:rPr>
          <w:rFonts w:ascii="Times New Roman" w:eastAsia="Times New Roman" w:hAnsi="Times New Roman" w:cs="Times New Roman"/>
          <w:sz w:val="26"/>
          <w:szCs w:val="26"/>
        </w:rPr>
      </w:pPr>
    </w:p>
    <w:tbl>
      <w:tblPr>
        <w:tblStyle w:val="a7"/>
        <w:tblW w:w="10094" w:type="dxa"/>
        <w:tblInd w:w="-294" w:type="dxa"/>
        <w:tblLayout w:type="fixed"/>
        <w:tblLook w:val="0400" w:firstRow="0" w:lastRow="0" w:firstColumn="0" w:lastColumn="0" w:noHBand="0" w:noVBand="1"/>
      </w:tblPr>
      <w:tblGrid>
        <w:gridCol w:w="3403"/>
        <w:gridCol w:w="4770"/>
        <w:gridCol w:w="1921"/>
      </w:tblGrid>
      <w:tr w:rsidR="00DA1E0F" w:rsidRPr="005315E3" w14:paraId="79F51333" w14:textId="77777777" w:rsidTr="00E134EC">
        <w:trPr>
          <w:trHeight w:val="690"/>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1FD93" w14:textId="77777777" w:rsidR="005315E3" w:rsidRPr="005315E3" w:rsidRDefault="005315E3" w:rsidP="005315E3">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Dự án: Quản lý khách sạn </w:t>
            </w:r>
          </w:p>
          <w:p w14:paraId="00000284" w14:textId="6FE9A9DF" w:rsidR="00DA1E0F" w:rsidRPr="005315E3" w:rsidRDefault="005315E3" w:rsidP="005315E3">
            <w:pPr>
              <w:spacing w:after="0" w:line="240" w:lineRule="auto"/>
              <w:ind w:right="38"/>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sdt>
            <w:sdtPr>
              <w:rPr>
                <w:rFonts w:ascii="Times New Roman" w:hAnsi="Times New Roman" w:cs="Times New Roman"/>
              </w:rPr>
              <w:tag w:val="goog_rdk_1"/>
              <w:id w:val="1480571145"/>
            </w:sdtPr>
            <w:sdtEndPr/>
            <w:sdtContent>
              <w:p w14:paraId="00000285" w14:textId="1A23F5C9" w:rsidR="00DA1E0F" w:rsidRPr="005315E3" w:rsidRDefault="00735C55" w:rsidP="00643281">
                <w:pPr>
                  <w:spacing w:after="0" w:line="240" w:lineRule="auto"/>
                  <w:ind w:right="283"/>
                  <w:jc w:val="both"/>
                  <w:rPr>
                    <w:ins w:id="2" w:author="Uyên Đặng Vũ Phương" w:date="2021-05-16T04:05:00Z"/>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Công việc / Xử lý: Quản</w:t>
                </w:r>
                <w:r w:rsidRPr="005315E3">
                  <w:rPr>
                    <w:rFonts w:ascii="Times New Roman" w:eastAsia="Times New Roman" w:hAnsi="Times New Roman" w:cs="Times New Roman"/>
                    <w:color w:val="000000"/>
                    <w:sz w:val="26"/>
                    <w:szCs w:val="26"/>
                  </w:rPr>
                  <w:t xml:space="preserve"> lý phòng</w:t>
                </w:r>
                <w:sdt>
                  <w:sdtPr>
                    <w:rPr>
                      <w:rFonts w:ascii="Times New Roman" w:hAnsi="Times New Roman" w:cs="Times New Roman"/>
                    </w:rPr>
                    <w:tag w:val="goog_rdk_0"/>
                    <w:id w:val="-1487477546"/>
                  </w:sdtPr>
                  <w:sdtEndPr/>
                  <w:sdtContent/>
                </w:sdt>
              </w:p>
            </w:sdtContent>
          </w:sdt>
          <w:p w14:paraId="00000286" w14:textId="77777777" w:rsidR="00DA1E0F" w:rsidRPr="005315E3" w:rsidRDefault="00DA1E0F" w:rsidP="00643281">
            <w:pPr>
              <w:spacing w:after="0" w:line="240" w:lineRule="auto"/>
              <w:ind w:left="115" w:right="283" w:firstLine="4"/>
              <w:jc w:val="both"/>
              <w:rPr>
                <w:rFonts w:ascii="Times New Roman" w:eastAsia="Times New Roman" w:hAnsi="Times New Roman" w:cs="Times New Roman"/>
                <w:sz w:val="26"/>
                <w:szCs w:val="26"/>
              </w:rPr>
            </w:pP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STT:6 Ngày lập: 14/03/2021</w:t>
            </w:r>
          </w:p>
        </w:tc>
      </w:tr>
      <w:tr w:rsidR="00DA1E0F" w:rsidRPr="005315E3" w14:paraId="49EE9060" w14:textId="77777777" w:rsidTr="00E134EC">
        <w:trPr>
          <w:trHeight w:val="818"/>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9" w14:textId="77777777" w:rsidR="00DA1E0F" w:rsidRPr="005315E3" w:rsidRDefault="00735C55" w:rsidP="00643281">
            <w:pPr>
              <w:spacing w:after="0" w:line="240" w:lineRule="auto"/>
              <w:ind w:right="221"/>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Người dùng thực hiện các thao tác quản lý thông tin phòng tra cứu phòng, lập phiếu thuê phòng, phiếu đặt phòng và các chức năng quản lý cho từng phiếu thông qua hệ thống quản lý khách sạn.</w:t>
            </w:r>
          </w:p>
        </w:tc>
      </w:tr>
      <w:tr w:rsidR="00DA1E0F" w:rsidRPr="005315E3" w14:paraId="60258EA9" w14:textId="77777777" w:rsidTr="00E134EC">
        <w:trPr>
          <w:trHeight w:val="64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B" w14:textId="31192AC5" w:rsidR="00DA1E0F" w:rsidRPr="005315E3" w:rsidRDefault="00735C55" w:rsidP="00643281">
            <w:pPr>
              <w:spacing w:after="0" w:line="240" w:lineRule="auto"/>
              <w:ind w:right="149"/>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2. Điều kiện bắt đầu </w:t>
            </w:r>
            <w:r w:rsidRPr="005315E3">
              <w:rPr>
                <w:rFonts w:ascii="Times New Roman" w:eastAsia="Times New Roman" w:hAnsi="Times New Roman" w:cs="Times New Roman"/>
                <w:b/>
                <w:color w:val="000000"/>
                <w:sz w:val="26"/>
                <w:szCs w:val="26"/>
              </w:rPr>
              <w:t>(kích hoạt)</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C" w14:textId="77777777" w:rsidR="00DA1E0F" w:rsidRPr="005315E3" w:rsidRDefault="00735C55" w:rsidP="00643281">
            <w:pPr>
              <w:spacing w:after="0" w:line="240" w:lineRule="auto"/>
              <w:ind w:right="5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Người dùng đăng nhập thành công </w:t>
            </w:r>
            <w:r w:rsidRPr="005315E3">
              <w:rPr>
                <w:rFonts w:ascii="Times New Roman" w:eastAsia="Times New Roman" w:hAnsi="Times New Roman" w:cs="Times New Roman"/>
                <w:color w:val="000000"/>
                <w:sz w:val="26"/>
                <w:szCs w:val="26"/>
              </w:rPr>
              <w:t>vào hệ thống quản lý khách sạn có nhu cầu thực hiện các thao tác với chức năng quả lý phòng.</w:t>
            </w:r>
          </w:p>
        </w:tc>
      </w:tr>
      <w:tr w:rsidR="00DA1E0F" w:rsidRPr="005315E3" w14:paraId="1BDED6CB" w14:textId="77777777" w:rsidTr="00E134EC">
        <w:trPr>
          <w:trHeight w:val="321"/>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E" w14:textId="77777777" w:rsidR="00DA1E0F" w:rsidRPr="005315E3" w:rsidRDefault="00735C55" w:rsidP="00643281">
            <w:pPr>
              <w:spacing w:after="0" w:line="240" w:lineRule="auto"/>
              <w:ind w:right="157"/>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 Thông tin đầu vào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F" w14:textId="77777777" w:rsidR="00DA1E0F" w:rsidRPr="005315E3" w:rsidRDefault="00735C55" w:rsidP="00643281">
            <w:pPr>
              <w:spacing w:after="0" w:line="240" w:lineRule="auto"/>
              <w:ind w:right="189"/>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Chọn nút chức năng.</w:t>
            </w:r>
          </w:p>
        </w:tc>
      </w:tr>
      <w:tr w:rsidR="00DA1E0F" w:rsidRPr="005315E3" w14:paraId="4EE2E4B7" w14:textId="77777777" w:rsidTr="00E134EC">
        <w:trPr>
          <w:trHeight w:val="591"/>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lastRenderedPageBreak/>
              <w:t>4. Kết quả đầu ra</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2" w14:textId="77777777" w:rsidR="00DA1E0F" w:rsidRPr="005315E3" w:rsidRDefault="00735C55" w:rsidP="00643281">
            <w:pPr>
              <w:spacing w:after="0" w:line="240" w:lineRule="auto"/>
              <w:ind w:right="4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Thông tin tình trạng phòng, phiếu đặt phòng và phiếu thuê phòng tương ứng khi người dùng chọn các nút với các chức năng khác nhau.</w:t>
            </w:r>
          </w:p>
        </w:tc>
      </w:tr>
      <w:tr w:rsidR="00DA1E0F" w:rsidRPr="005315E3" w14:paraId="716D1872" w14:textId="77777777" w:rsidTr="00E134EC">
        <w:trPr>
          <w:trHeight w:val="132"/>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77777777" w:rsidR="00DA1E0F" w:rsidRPr="005315E3" w:rsidRDefault="00735C55" w:rsidP="00643281">
            <w:pPr>
              <w:spacing w:after="0" w:line="240" w:lineRule="auto"/>
              <w:ind w:left="476" w:right="179" w:hanging="364"/>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5. Nơi sử dụng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014FB0B3" w14:textId="77777777" w:rsidTr="00E134EC">
        <w:trPr>
          <w:trHeight w:val="73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6. Những quy tắc, điều kiện đi kèm</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Thông tin tra cứu phải chính xác. </w:t>
            </w:r>
          </w:p>
          <w:p w14:paraId="0000029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Tốc độ xử lý cần ổn định. </w:t>
            </w:r>
          </w:p>
        </w:tc>
      </w:tr>
    </w:tbl>
    <w:p w14:paraId="44B8E2C5" w14:textId="638AC9FB" w:rsidR="00EC3FE5"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 </w:t>
      </w:r>
    </w:p>
    <w:tbl>
      <w:tblPr>
        <w:tblStyle w:val="a8"/>
        <w:tblW w:w="10094" w:type="dxa"/>
        <w:tblInd w:w="-294" w:type="dxa"/>
        <w:tblLayout w:type="fixed"/>
        <w:tblLook w:val="0400" w:firstRow="0" w:lastRow="0" w:firstColumn="0" w:lastColumn="0" w:noHBand="0" w:noVBand="1"/>
      </w:tblPr>
      <w:tblGrid>
        <w:gridCol w:w="3403"/>
        <w:gridCol w:w="5000"/>
        <w:gridCol w:w="1691"/>
      </w:tblGrid>
      <w:tr w:rsidR="00DA1E0F" w:rsidRPr="005315E3" w14:paraId="693A6A10" w14:textId="77777777" w:rsidTr="00E134EC">
        <w:trPr>
          <w:trHeight w:val="411"/>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6CF0" w14:textId="77777777" w:rsidR="005315E3" w:rsidRPr="005315E3" w:rsidRDefault="005315E3" w:rsidP="005315E3">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Dự án: Quản lý khách sạn </w:t>
            </w:r>
          </w:p>
          <w:p w14:paraId="000002A8" w14:textId="34170709" w:rsidR="00DA1E0F" w:rsidRPr="005315E3" w:rsidRDefault="005315E3" w:rsidP="005315E3">
            <w:pPr>
              <w:spacing w:before="9" w:after="0" w:line="240" w:lineRule="auto"/>
              <w:ind w:right="88"/>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5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9" w14:textId="7275A18F"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 Xử lý: Lập </w:t>
            </w:r>
            <w:r w:rsidRPr="005315E3">
              <w:rPr>
                <w:rFonts w:ascii="Times New Roman" w:eastAsia="Times New Roman" w:hAnsi="Times New Roman" w:cs="Times New Roman"/>
                <w:color w:val="000000"/>
                <w:sz w:val="26"/>
                <w:szCs w:val="26"/>
              </w:rPr>
              <w:t>phiếu thuê phòng.</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7 </w:t>
            </w:r>
          </w:p>
          <w:p w14:paraId="000002AB"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0103DA02" w14:textId="77777777" w:rsidTr="00E134EC">
        <w:trPr>
          <w:trHeight w:val="393"/>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D" w14:textId="77777777" w:rsidR="00DA1E0F" w:rsidRPr="005315E3" w:rsidRDefault="00735C55" w:rsidP="00643281">
            <w:pPr>
              <w:spacing w:after="0" w:line="240" w:lineRule="auto"/>
              <w:ind w:right="28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Người dùng tiến hành lập phiếu thuê phòng khi khách h</w:t>
            </w:r>
            <w:r w:rsidRPr="005315E3">
              <w:rPr>
                <w:rFonts w:ascii="Times New Roman" w:eastAsia="Times New Roman" w:hAnsi="Times New Roman" w:cs="Times New Roman"/>
                <w:sz w:val="26"/>
                <w:szCs w:val="26"/>
              </w:rPr>
              <w:t>àng</w:t>
            </w:r>
            <w:r w:rsidRPr="005315E3">
              <w:rPr>
                <w:rFonts w:ascii="Times New Roman" w:eastAsia="Times New Roman" w:hAnsi="Times New Roman" w:cs="Times New Roman"/>
                <w:color w:val="000000"/>
                <w:sz w:val="26"/>
                <w:szCs w:val="26"/>
              </w:rPr>
              <w:t xml:space="preserve"> có nhu cầu nhận phòng.</w:t>
            </w:r>
          </w:p>
        </w:tc>
      </w:tr>
      <w:tr w:rsidR="00DA1E0F" w:rsidRPr="005315E3" w14:paraId="0BCF36C7" w14:textId="77777777" w:rsidTr="00E134EC">
        <w:trPr>
          <w:trHeight w:val="1119"/>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0" w14:textId="278354C4" w:rsidR="00DA1E0F" w:rsidRPr="005315E3" w:rsidRDefault="00735C55" w:rsidP="00643281">
            <w:pPr>
              <w:spacing w:after="0" w:line="240" w:lineRule="auto"/>
              <w:ind w:right="150"/>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2. Điều kiện bắt đầu </w:t>
            </w:r>
            <w:r w:rsidRPr="005315E3">
              <w:rPr>
                <w:rFonts w:ascii="Times New Roman" w:eastAsia="Times New Roman" w:hAnsi="Times New Roman" w:cs="Times New Roman"/>
                <w:b/>
                <w:color w:val="000000"/>
                <w:sz w:val="26"/>
                <w:szCs w:val="26"/>
              </w:rPr>
              <w:t>(</w:t>
            </w:r>
            <w:r w:rsidRPr="005315E3">
              <w:rPr>
                <w:rFonts w:ascii="Times New Roman" w:eastAsia="Times New Roman" w:hAnsi="Times New Roman" w:cs="Times New Roman"/>
                <w:b/>
                <w:color w:val="000000"/>
                <w:sz w:val="26"/>
                <w:szCs w:val="26"/>
              </w:rPr>
              <w:t>kích hoạt)</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1" w14:textId="77777777" w:rsidR="00DA1E0F" w:rsidRPr="005315E3" w:rsidRDefault="00735C55" w:rsidP="00643281">
            <w:pPr>
              <w:spacing w:after="0" w:line="240" w:lineRule="auto"/>
              <w:ind w:right="5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-Người dùng phải đăng nhập thành công vào hệ thống quản lý khách sạn. </w:t>
            </w:r>
          </w:p>
          <w:p w14:paraId="000002B2" w14:textId="77777777" w:rsidR="00DA1E0F" w:rsidRPr="005315E3" w:rsidRDefault="00735C55" w:rsidP="00643281">
            <w:pPr>
              <w:spacing w:before="9"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-Khách hàng có nhu cầu thuê phòng t</w:t>
            </w:r>
            <w:r w:rsidRPr="005315E3">
              <w:rPr>
                <w:rFonts w:ascii="Times New Roman" w:eastAsia="Times New Roman" w:hAnsi="Times New Roman" w:cs="Times New Roman"/>
                <w:sz w:val="26"/>
                <w:szCs w:val="26"/>
              </w:rPr>
              <w:t>ại quầy tiếp tân hoặc gọi điện đặ</w:t>
            </w:r>
            <w:r w:rsidRPr="005315E3">
              <w:rPr>
                <w:rFonts w:ascii="Times New Roman" w:eastAsia="Times New Roman" w:hAnsi="Times New Roman" w:cs="Times New Roman"/>
                <w:sz w:val="26"/>
                <w:szCs w:val="26"/>
              </w:rPr>
              <w:t>t phòng trước.</w:t>
            </w:r>
          </w:p>
        </w:tc>
      </w:tr>
      <w:tr w:rsidR="00DA1E0F" w:rsidRPr="005315E3" w14:paraId="27751EAD" w14:textId="77777777" w:rsidTr="00E134EC">
        <w:trPr>
          <w:trHeight w:val="672"/>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DA1E0F" w:rsidRPr="005315E3" w:rsidRDefault="00735C55" w:rsidP="00643281">
            <w:pPr>
              <w:spacing w:after="0" w:line="240" w:lineRule="auto"/>
              <w:ind w:right="150"/>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3. Thông tin đầu vào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5" w14:textId="77777777" w:rsidR="00DA1E0F" w:rsidRPr="005315E3" w:rsidRDefault="00735C55" w:rsidP="00643281">
            <w:pPr>
              <w:spacing w:after="0" w:line="240" w:lineRule="auto"/>
              <w:ind w:right="5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Thông tin khách hàng: Tên khách hàng, số căn cước công dân, số điện thoại, mã phòng, ngày mượn phòng, ngày kh</w:t>
            </w:r>
            <w:r w:rsidRPr="005315E3">
              <w:rPr>
                <w:rFonts w:ascii="Times New Roman" w:eastAsia="Times New Roman" w:hAnsi="Times New Roman" w:cs="Times New Roman"/>
                <w:sz w:val="26"/>
                <w:szCs w:val="26"/>
              </w:rPr>
              <w:t xml:space="preserve">ách hàng dự tính </w:t>
            </w:r>
            <w:r w:rsidRPr="005315E3">
              <w:rPr>
                <w:rFonts w:ascii="Times New Roman" w:eastAsia="Times New Roman" w:hAnsi="Times New Roman" w:cs="Times New Roman"/>
                <w:color w:val="000000"/>
                <w:sz w:val="26"/>
                <w:szCs w:val="26"/>
              </w:rPr>
              <w:t>trả phòng.</w:t>
            </w:r>
          </w:p>
        </w:tc>
      </w:tr>
      <w:tr w:rsidR="00DA1E0F" w:rsidRPr="005315E3" w14:paraId="5326A288" w14:textId="77777777" w:rsidTr="00E134EC">
        <w:trPr>
          <w:trHeight w:val="2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7" w14:textId="77777777" w:rsidR="00DA1E0F" w:rsidRPr="005315E3" w:rsidRDefault="00735C55" w:rsidP="00643281">
            <w:pPr>
              <w:spacing w:after="0" w:line="240" w:lineRule="auto"/>
              <w:ind w:right="150"/>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4. Kết quả đầu ra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8" w14:textId="77777777" w:rsidR="00DA1E0F" w:rsidRPr="005315E3" w:rsidRDefault="00735C55" w:rsidP="00643281">
            <w:pPr>
              <w:spacing w:after="0" w:line="240" w:lineRule="auto"/>
              <w:ind w:right="5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Nhân viên đưa chìa khóa để nhận phòng cho khách hàng.</w:t>
            </w:r>
          </w:p>
        </w:tc>
      </w:tr>
      <w:tr w:rsidR="00DA1E0F" w:rsidRPr="005315E3" w14:paraId="0C362F23" w14:textId="77777777" w:rsidTr="00E134EC">
        <w:trPr>
          <w:trHeight w:val="159"/>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77777777" w:rsidR="00DA1E0F" w:rsidRPr="005315E3" w:rsidRDefault="00735C55" w:rsidP="00643281">
            <w:pPr>
              <w:spacing w:after="0" w:line="240" w:lineRule="auto"/>
              <w:ind w:right="150"/>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5. Nơi sử dụng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B" w14:textId="77777777" w:rsidR="00DA1E0F" w:rsidRPr="005315E3" w:rsidRDefault="00735C55" w:rsidP="00643281">
            <w:pPr>
              <w:spacing w:after="0" w:line="240" w:lineRule="auto"/>
              <w:ind w:right="5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15BB06EB" w14:textId="77777777" w:rsidTr="00E134EC">
        <w:trPr>
          <w:trHeight w:val="1119"/>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D"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6. Những quy tắc,</w:t>
            </w:r>
            <w:r w:rsidRPr="005315E3">
              <w:rPr>
                <w:rFonts w:ascii="Times New Roman" w:eastAsia="Times New Roman" w:hAnsi="Times New Roman" w:cs="Times New Roman"/>
                <w:b/>
                <w:sz w:val="26"/>
                <w:szCs w:val="26"/>
              </w:rPr>
              <w:t xml:space="preserve"> </w:t>
            </w:r>
            <w:r w:rsidRPr="005315E3">
              <w:rPr>
                <w:rFonts w:ascii="Times New Roman" w:eastAsia="Times New Roman" w:hAnsi="Times New Roman" w:cs="Times New Roman"/>
                <w:b/>
                <w:color w:val="000000"/>
                <w:sz w:val="26"/>
                <w:szCs w:val="26"/>
              </w:rPr>
              <w:t>điều kiện đi kèm</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2D8A8516" w:rsidR="00DA1E0F" w:rsidRPr="005315E3" w:rsidRDefault="00735C55" w:rsidP="00643281">
            <w:pPr>
              <w:spacing w:after="0" w:line="240" w:lineRule="auto"/>
              <w:ind w:right="6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-Khách hàng đã đặt trước phòng trước khi làm thủ tục nhận phòng tại khách sạn. Trong trường hợp chưa đặt trước, nhân viên phải kiểm tra xem còn phòng trống phù hợp với yêu cầu khách hàng hay </w:t>
            </w:r>
            <w:r w:rsidRPr="005315E3">
              <w:rPr>
                <w:rFonts w:ascii="Times New Roman" w:eastAsia="Times New Roman" w:hAnsi="Times New Roman" w:cs="Times New Roman"/>
                <w:color w:val="000000"/>
                <w:sz w:val="26"/>
                <w:szCs w:val="26"/>
              </w:rPr>
              <w:t>không để tiến hành thuê phòng trực tiếp. </w:t>
            </w:r>
          </w:p>
          <w:p w14:paraId="000002BF" w14:textId="77777777" w:rsidR="00DA1E0F" w:rsidRPr="005315E3" w:rsidRDefault="00735C55" w:rsidP="00643281">
            <w:pPr>
              <w:spacing w:after="0" w:line="240" w:lineRule="auto"/>
              <w:ind w:right="6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-Khách hàng đại diện đ</w:t>
            </w:r>
            <w:r w:rsidRPr="005315E3">
              <w:rPr>
                <w:rFonts w:ascii="Times New Roman" w:eastAsia="Times New Roman" w:hAnsi="Times New Roman" w:cs="Times New Roman"/>
                <w:color w:val="000000"/>
                <w:sz w:val="26"/>
                <w:szCs w:val="26"/>
              </w:rPr>
              <w:t>ể đặt phòng và nhận phòng phải ít nhất từ 18 tuổi trở lên và căn cước công dân hoặc giấy tờ tùy thân khác. </w:t>
            </w:r>
          </w:p>
          <w:p w14:paraId="000002C0" w14:textId="77777777" w:rsidR="00DA1E0F" w:rsidRPr="005315E3" w:rsidRDefault="00735C55" w:rsidP="00643281">
            <w:pPr>
              <w:spacing w:after="0" w:line="240" w:lineRule="auto"/>
              <w:ind w:right="5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nhận phòng phải nhỏ hơn hoặc bằng ngày trả phòng.</w:t>
            </w:r>
          </w:p>
        </w:tc>
      </w:tr>
    </w:tbl>
    <w:p w14:paraId="647B2F03" w14:textId="0A419A12" w:rsidR="0029523C" w:rsidRDefault="0029523C" w:rsidP="00643281">
      <w:pPr>
        <w:spacing w:after="240" w:line="240" w:lineRule="auto"/>
        <w:jc w:val="both"/>
        <w:rPr>
          <w:rFonts w:ascii="Times New Roman" w:eastAsia="Times New Roman" w:hAnsi="Times New Roman" w:cs="Times New Roman"/>
          <w:sz w:val="26"/>
          <w:szCs w:val="26"/>
        </w:rPr>
      </w:pPr>
    </w:p>
    <w:p w14:paraId="3F5DBDA8" w14:textId="3842CC61" w:rsidR="00EC3FE5" w:rsidRPr="005315E3" w:rsidRDefault="0029523C" w:rsidP="0029523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tbl>
      <w:tblPr>
        <w:tblStyle w:val="a9"/>
        <w:tblW w:w="10094" w:type="dxa"/>
        <w:tblInd w:w="-294" w:type="dxa"/>
        <w:tblLayout w:type="fixed"/>
        <w:tblLook w:val="0400" w:firstRow="0" w:lastRow="0" w:firstColumn="0" w:lastColumn="0" w:noHBand="0" w:noVBand="1"/>
      </w:tblPr>
      <w:tblGrid>
        <w:gridCol w:w="3403"/>
        <w:gridCol w:w="4770"/>
        <w:gridCol w:w="1921"/>
      </w:tblGrid>
      <w:tr w:rsidR="00DA1E0F" w:rsidRPr="005315E3" w14:paraId="43051780" w14:textId="77777777" w:rsidTr="00E134EC">
        <w:trPr>
          <w:trHeight w:val="699"/>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6B740" w14:textId="77777777" w:rsidR="00EC3FE5" w:rsidRPr="005315E3" w:rsidRDefault="00EC3FE5" w:rsidP="00EC3FE5">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lastRenderedPageBreak/>
              <w:t>Dự án: Quản lý khách sạn </w:t>
            </w:r>
          </w:p>
          <w:p w14:paraId="000002C9" w14:textId="6D90F8C0" w:rsidR="00DA1E0F" w:rsidRPr="005315E3" w:rsidRDefault="00EC3FE5" w:rsidP="00EC3FE5">
            <w:pPr>
              <w:spacing w:before="6" w:after="0" w:line="240" w:lineRule="auto"/>
              <w:ind w:right="88"/>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A" w14:textId="4C12B5E9" w:rsidR="00DA1E0F" w:rsidRPr="005315E3" w:rsidRDefault="00735C55" w:rsidP="00643281">
            <w:pPr>
              <w:spacing w:after="0" w:line="240" w:lineRule="auto"/>
              <w:ind w:right="3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 Xử lý: Tra cứu</w:t>
            </w:r>
            <w:r w:rsidRPr="005315E3">
              <w:rPr>
                <w:rFonts w:ascii="Times New Roman" w:eastAsia="Times New Roman" w:hAnsi="Times New Roman" w:cs="Times New Roman"/>
                <w:color w:val="000000"/>
                <w:sz w:val="26"/>
                <w:szCs w:val="26"/>
              </w:rPr>
              <w:t xml:space="preserve"> thông tin phòng.</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B"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8 </w:t>
            </w:r>
          </w:p>
          <w:p w14:paraId="000002C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356350D5" w14:textId="77777777" w:rsidTr="00E134EC">
        <w:trPr>
          <w:trHeight w:val="960"/>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E" w14:textId="26F42274" w:rsidR="00DA1E0F" w:rsidRPr="005315E3" w:rsidRDefault="00735C55" w:rsidP="00643281">
            <w:pPr>
              <w:spacing w:after="0" w:line="240" w:lineRule="auto"/>
              <w:ind w:right="5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và nhân viên lễ tân tiến hành tra cứu và kiểm tra </w:t>
            </w:r>
            <w:r w:rsidRPr="005315E3">
              <w:rPr>
                <w:rFonts w:ascii="Times New Roman" w:eastAsia="Times New Roman" w:hAnsi="Times New Roman" w:cs="Times New Roman"/>
                <w:color w:val="000000"/>
                <w:sz w:val="26"/>
                <w:szCs w:val="26"/>
              </w:rPr>
              <w:t>tình trạng hiện tại của phòng (bao gồm: còn phòng hay hết, đã đặt hay chưa được đặt) của tất cả các ph</w:t>
            </w:r>
            <w:r w:rsidRPr="005315E3">
              <w:rPr>
                <w:rFonts w:ascii="Times New Roman" w:eastAsia="Times New Roman" w:hAnsi="Times New Roman" w:cs="Times New Roman"/>
                <w:color w:val="000000"/>
                <w:sz w:val="26"/>
                <w:szCs w:val="26"/>
              </w:rPr>
              <w:t>òng trong </w:t>
            </w:r>
            <w:r w:rsidRPr="005315E3">
              <w:rPr>
                <w:rFonts w:ascii="Times New Roman" w:eastAsia="Times New Roman" w:hAnsi="Times New Roman" w:cs="Times New Roman"/>
                <w:color w:val="000000"/>
                <w:sz w:val="26"/>
                <w:szCs w:val="26"/>
              </w:rPr>
              <w:t>khách sạn.</w:t>
            </w:r>
          </w:p>
        </w:tc>
      </w:tr>
      <w:tr w:rsidR="00DA1E0F" w:rsidRPr="005315E3" w14:paraId="3E20D239" w14:textId="77777777" w:rsidTr="00E134EC">
        <w:trPr>
          <w:trHeight w:val="79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0" w14:textId="77777777" w:rsidR="00DA1E0F" w:rsidRPr="005315E3" w:rsidRDefault="00735C55" w:rsidP="00643281">
            <w:pPr>
              <w:spacing w:after="0" w:line="240" w:lineRule="auto"/>
              <w:ind w:right="15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2. Điều kiện bắt đầu (kích hoạt)</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1" w14:textId="77777777" w:rsidR="00DA1E0F" w:rsidRPr="005315E3" w:rsidRDefault="00735C55" w:rsidP="00643281">
            <w:pPr>
              <w:spacing w:after="0" w:line="240" w:lineRule="auto"/>
              <w:ind w:right="7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Người dùng phải đăng nhập thành công vào hệ thống và có nhu cầu tìm kiếm thông tin phòng. </w:t>
            </w:r>
          </w:p>
        </w:tc>
      </w:tr>
      <w:tr w:rsidR="00DA1E0F" w:rsidRPr="005315E3" w14:paraId="0C2D9C31" w14:textId="77777777" w:rsidTr="00E134EC">
        <w:trPr>
          <w:trHeight w:val="37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3" w14:textId="77777777" w:rsidR="00DA1E0F" w:rsidRPr="005315E3" w:rsidRDefault="00735C55" w:rsidP="00643281">
            <w:pPr>
              <w:spacing w:after="0" w:line="240" w:lineRule="auto"/>
              <w:ind w:right="157"/>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 Thông tin đầu vào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4" w14:textId="77777777" w:rsidR="00DA1E0F" w:rsidRPr="005315E3" w:rsidRDefault="00735C55" w:rsidP="00643281">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truy cập chức năng quản lý phòng.</w:t>
            </w:r>
          </w:p>
        </w:tc>
      </w:tr>
      <w:tr w:rsidR="00DA1E0F" w:rsidRPr="005315E3" w14:paraId="4CCDC237" w14:textId="77777777" w:rsidTr="00E134EC">
        <w:trPr>
          <w:trHeight w:val="600"/>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4. Kết quả đầu ra</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7" w14:textId="4A779A0E" w:rsidR="00DA1E0F" w:rsidRPr="005315E3" w:rsidRDefault="00735C55" w:rsidP="00643281">
            <w:pPr>
              <w:spacing w:after="0" w:line="240" w:lineRule="auto"/>
              <w:ind w:right="12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Thông tin các phòng được hiện ra trên màn hình giao </w:t>
            </w:r>
            <w:r w:rsidRPr="005315E3">
              <w:rPr>
                <w:rFonts w:ascii="Times New Roman" w:eastAsia="Times New Roman" w:hAnsi="Times New Roman" w:cs="Times New Roman"/>
                <w:color w:val="000000"/>
                <w:sz w:val="26"/>
                <w:szCs w:val="26"/>
              </w:rPr>
              <w:t>diện: mã phòng, mã loại phòng, giá phòng và trạng thái </w:t>
            </w:r>
            <w:r w:rsidRPr="005315E3">
              <w:rPr>
                <w:rFonts w:ascii="Times New Roman" w:eastAsia="Times New Roman" w:hAnsi="Times New Roman" w:cs="Times New Roman"/>
                <w:color w:val="000000"/>
                <w:sz w:val="26"/>
                <w:szCs w:val="26"/>
              </w:rPr>
              <w:t>phòng.</w:t>
            </w:r>
          </w:p>
        </w:tc>
      </w:tr>
      <w:tr w:rsidR="00DA1E0F" w:rsidRPr="005315E3" w14:paraId="0CA09D96" w14:textId="77777777" w:rsidTr="00E134EC">
        <w:trPr>
          <w:trHeight w:val="312"/>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5. Nơi sử dụng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08CA42A9" w14:textId="77777777" w:rsidTr="00E134EC">
        <w:trPr>
          <w:trHeight w:val="819"/>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6. Những quy tắc, điều kiện đi kèm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D" w14:textId="77777777" w:rsidR="00DA1E0F" w:rsidRPr="005315E3" w:rsidRDefault="00735C55" w:rsidP="00643281">
            <w:pPr>
              <w:spacing w:after="0" w:line="240" w:lineRule="auto"/>
              <w:ind w:right="16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Thông tin tra cứu phải chính xác, không xảy ra bất đồng bộ. </w:t>
            </w:r>
          </w:p>
          <w:p w14:paraId="000002DE" w14:textId="77777777" w:rsidR="00DA1E0F" w:rsidRPr="005315E3" w:rsidRDefault="00735C55" w:rsidP="00643281">
            <w:pPr>
              <w:spacing w:after="0" w:line="240" w:lineRule="auto"/>
              <w:ind w:right="35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-Tốc độ xử lý ổn định.</w:t>
            </w:r>
          </w:p>
        </w:tc>
      </w:tr>
    </w:tbl>
    <w:p w14:paraId="642BC882" w14:textId="77777777" w:rsidR="00EC3FE5" w:rsidRPr="005315E3" w:rsidRDefault="00EC3FE5" w:rsidP="00643281">
      <w:pPr>
        <w:spacing w:after="240" w:line="240" w:lineRule="auto"/>
        <w:jc w:val="both"/>
        <w:rPr>
          <w:rFonts w:ascii="Times New Roman" w:eastAsia="Times New Roman" w:hAnsi="Times New Roman" w:cs="Times New Roman"/>
          <w:sz w:val="26"/>
          <w:szCs w:val="26"/>
        </w:rPr>
      </w:pPr>
    </w:p>
    <w:tbl>
      <w:tblPr>
        <w:tblStyle w:val="aa"/>
        <w:tblW w:w="10094" w:type="dxa"/>
        <w:tblInd w:w="-294" w:type="dxa"/>
        <w:tblLayout w:type="fixed"/>
        <w:tblLook w:val="0400" w:firstRow="0" w:lastRow="0" w:firstColumn="0" w:lastColumn="0" w:noHBand="0" w:noVBand="1"/>
      </w:tblPr>
      <w:tblGrid>
        <w:gridCol w:w="3403"/>
        <w:gridCol w:w="4770"/>
        <w:gridCol w:w="1921"/>
      </w:tblGrid>
      <w:tr w:rsidR="00DA1E0F" w:rsidRPr="005315E3" w14:paraId="526C0597" w14:textId="77777777" w:rsidTr="00E134EC">
        <w:trPr>
          <w:trHeight w:val="609"/>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CA244" w14:textId="77777777" w:rsidR="00EC3FE5" w:rsidRPr="005315E3" w:rsidRDefault="00EC3FE5" w:rsidP="00EC3FE5">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Dự án: Quản lý khách sạn </w:t>
            </w:r>
          </w:p>
          <w:p w14:paraId="000002EB" w14:textId="6779C598" w:rsidR="00DA1E0F" w:rsidRPr="005315E3" w:rsidRDefault="00EC3FE5" w:rsidP="00EC3FE5">
            <w:pPr>
              <w:spacing w:after="0" w:line="240" w:lineRule="auto"/>
              <w:ind w:right="38"/>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C" w14:textId="3B58AA95" w:rsidR="00DA1E0F" w:rsidRPr="005315E3" w:rsidRDefault="00735C55" w:rsidP="00643281">
            <w:pPr>
              <w:spacing w:after="0" w:line="240" w:lineRule="auto"/>
              <w:ind w:right="28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 Xử lý: Quản </w:t>
            </w:r>
            <w:r w:rsidRPr="005315E3">
              <w:rPr>
                <w:rFonts w:ascii="Times New Roman" w:eastAsia="Times New Roman" w:hAnsi="Times New Roman" w:cs="Times New Roman"/>
                <w:color w:val="000000"/>
                <w:sz w:val="26"/>
                <w:szCs w:val="26"/>
              </w:rPr>
              <w:t>lý dịch vụ</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9 </w:t>
            </w:r>
          </w:p>
          <w:p w14:paraId="000002E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151F548A" w14:textId="77777777" w:rsidTr="00E134EC">
        <w:trPr>
          <w:trHeight w:val="501"/>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0" w14:textId="77777777" w:rsidR="00DA1E0F" w:rsidRPr="005315E3" w:rsidRDefault="00735C55" w:rsidP="00643281">
            <w:pPr>
              <w:spacing w:after="0" w:line="240" w:lineRule="auto"/>
              <w:ind w:right="249"/>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Người dùng thực hiện các thao tác quản lý thông tin dịch vụ thông qua hệ thống quản lý khách sạn.</w:t>
            </w:r>
          </w:p>
        </w:tc>
      </w:tr>
      <w:tr w:rsidR="00DA1E0F" w:rsidRPr="005315E3" w14:paraId="6DFAEE13" w14:textId="77777777" w:rsidTr="00E134EC">
        <w:trPr>
          <w:trHeight w:val="818"/>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2"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2. Điều kiện bắt đầu (kích hoạt)</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3" w14:textId="77777777" w:rsidR="00DA1E0F" w:rsidRPr="005315E3" w:rsidRDefault="00735C55" w:rsidP="00643281">
            <w:pPr>
              <w:spacing w:after="0" w:line="240" w:lineRule="auto"/>
              <w:ind w:right="2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Người dùng đăng nhập thành công vào hệ thống quản lý khách sạn và có nhu cầu tra cứu hoặc chỉnh sửa danh sách dịch vụ.</w:t>
            </w:r>
          </w:p>
        </w:tc>
      </w:tr>
      <w:tr w:rsidR="00DA1E0F" w:rsidRPr="005315E3" w14:paraId="4E8C34BB" w14:textId="77777777" w:rsidTr="00E134EC">
        <w:trPr>
          <w:trHeight w:val="330"/>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5"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3. Thông tin đầu vào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6" w14:textId="77777777" w:rsidR="00DA1E0F" w:rsidRPr="005315E3" w:rsidRDefault="00735C55" w:rsidP="00643281">
            <w:pPr>
              <w:spacing w:after="0" w:line="240" w:lineRule="auto"/>
              <w:ind w:right="2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Người dùng nhập thông tin tương ứng với các chức năng mình muốn sử dụng.</w:t>
            </w:r>
          </w:p>
        </w:tc>
      </w:tr>
      <w:tr w:rsidR="00DA1E0F" w:rsidRPr="005315E3" w14:paraId="73CFBE13" w14:textId="77777777" w:rsidTr="00E134EC">
        <w:trPr>
          <w:trHeight w:val="330"/>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8"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4. Kết quả đầu ra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9" w14:textId="77777777" w:rsidR="00DA1E0F" w:rsidRPr="005315E3" w:rsidRDefault="00735C55" w:rsidP="00643281">
            <w:pPr>
              <w:spacing w:after="0" w:line="240" w:lineRule="auto"/>
              <w:ind w:right="2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Thông tin tương ứng trên giao diện hệ thống như thông tin dịch vụ hay đơn vị hay phiếu dịch vụ, …</w:t>
            </w:r>
          </w:p>
        </w:tc>
      </w:tr>
      <w:tr w:rsidR="00DA1E0F" w:rsidRPr="005315E3" w14:paraId="03BBDE6F" w14:textId="77777777" w:rsidTr="00E134EC">
        <w:trPr>
          <w:trHeight w:val="132"/>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B"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5. Nơi sử dụng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C" w14:textId="77777777" w:rsidR="00DA1E0F" w:rsidRPr="005315E3" w:rsidRDefault="00735C55" w:rsidP="00643281">
            <w:pPr>
              <w:spacing w:after="0" w:line="240" w:lineRule="auto"/>
              <w:ind w:right="2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595101CB" w14:textId="77777777" w:rsidTr="00E134EC">
        <w:trPr>
          <w:trHeight w:val="818"/>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E"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lastRenderedPageBreak/>
              <w:t>6. Những quy tắc, điều kiện đi kèm</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F" w14:textId="77777777" w:rsidR="00DA1E0F" w:rsidRPr="005315E3" w:rsidRDefault="00735C55" w:rsidP="00643281">
            <w:pPr>
              <w:spacing w:after="0" w:line="240" w:lineRule="auto"/>
              <w:ind w:right="2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Thông tin tra cứu phải chính xác. </w:t>
            </w:r>
          </w:p>
          <w:p w14:paraId="00000300" w14:textId="77777777" w:rsidR="00DA1E0F" w:rsidRPr="005315E3" w:rsidRDefault="00735C55" w:rsidP="00643281">
            <w:pPr>
              <w:spacing w:after="0" w:line="240" w:lineRule="auto"/>
              <w:ind w:right="2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Tốc độ xử lý cần ổn định. </w:t>
            </w:r>
          </w:p>
          <w:p w14:paraId="00000301" w14:textId="53CD96A1" w:rsidR="00DA1E0F" w:rsidRPr="005315E3" w:rsidRDefault="00735C55" w:rsidP="00643281">
            <w:pPr>
              <w:spacing w:after="0" w:line="240" w:lineRule="auto"/>
              <w:ind w:right="2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Chỉ có quản lý mới sử dụng được các chức năn</w:t>
            </w:r>
            <w:r w:rsidRPr="005315E3">
              <w:rPr>
                <w:rFonts w:ascii="Times New Roman" w:eastAsia="Times New Roman" w:hAnsi="Times New Roman" w:cs="Times New Roman"/>
                <w:color w:val="000000"/>
                <w:sz w:val="26"/>
                <w:szCs w:val="26"/>
              </w:rPr>
              <w:t xml:space="preserve">: </w:t>
            </w:r>
            <w:r w:rsidR="00EC3FE5" w:rsidRPr="005315E3">
              <w:rPr>
                <w:rFonts w:ascii="Times New Roman" w:eastAsia="Times New Roman" w:hAnsi="Times New Roman" w:cs="Times New Roman"/>
                <w:color w:val="000000"/>
                <w:sz w:val="26"/>
                <w:szCs w:val="26"/>
              </w:rPr>
              <w:t>cập nhật</w:t>
            </w:r>
            <w:r w:rsidRPr="005315E3">
              <w:rPr>
                <w:rFonts w:ascii="Times New Roman" w:eastAsia="Times New Roman" w:hAnsi="Times New Roman" w:cs="Times New Roman"/>
                <w:color w:val="000000"/>
                <w:sz w:val="26"/>
                <w:szCs w:val="26"/>
              </w:rPr>
              <w:t xml:space="preserve"> – xóa bỏ dịch vụ, đơn vị.</w:t>
            </w:r>
          </w:p>
        </w:tc>
      </w:tr>
    </w:tbl>
    <w:p w14:paraId="57BDC10B" w14:textId="77777777" w:rsidR="00E134EC" w:rsidRPr="005315E3" w:rsidRDefault="00E134EC" w:rsidP="00643281">
      <w:pPr>
        <w:spacing w:after="240" w:line="240" w:lineRule="auto"/>
        <w:jc w:val="both"/>
        <w:rPr>
          <w:rFonts w:ascii="Times New Roman" w:eastAsia="Times New Roman" w:hAnsi="Times New Roman" w:cs="Times New Roman"/>
          <w:sz w:val="26"/>
          <w:szCs w:val="26"/>
        </w:rPr>
      </w:pPr>
    </w:p>
    <w:tbl>
      <w:tblPr>
        <w:tblStyle w:val="ab"/>
        <w:tblW w:w="10094" w:type="dxa"/>
        <w:tblInd w:w="-294" w:type="dxa"/>
        <w:tblLayout w:type="fixed"/>
        <w:tblLook w:val="0400" w:firstRow="0" w:lastRow="0" w:firstColumn="0" w:lastColumn="0" w:noHBand="0" w:noVBand="1"/>
      </w:tblPr>
      <w:tblGrid>
        <w:gridCol w:w="3403"/>
        <w:gridCol w:w="4770"/>
        <w:gridCol w:w="1921"/>
      </w:tblGrid>
      <w:tr w:rsidR="00DA1E0F" w:rsidRPr="005315E3" w14:paraId="13BEAECD" w14:textId="77777777" w:rsidTr="00E134EC">
        <w:trPr>
          <w:trHeight w:val="339"/>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FC82A" w14:textId="77777777" w:rsidR="00EC3FE5" w:rsidRPr="005315E3" w:rsidRDefault="00EC3FE5" w:rsidP="00EC3FE5">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Dự án: Quản lý khách sạn </w:t>
            </w:r>
          </w:p>
          <w:p w14:paraId="0000030F" w14:textId="268EE693" w:rsidR="00DA1E0F" w:rsidRPr="005315E3" w:rsidRDefault="00EC3FE5" w:rsidP="00EC3FE5">
            <w:pPr>
              <w:spacing w:before="7" w:after="0" w:line="240" w:lineRule="auto"/>
              <w:ind w:right="88"/>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0" w14:textId="350C57DD" w:rsidR="00DA1E0F" w:rsidRPr="005315E3" w:rsidRDefault="00735C55" w:rsidP="00643281">
            <w:pPr>
              <w:spacing w:after="0" w:line="240" w:lineRule="auto"/>
              <w:ind w:right="3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 Xử lý: Tra cứu </w:t>
            </w:r>
            <w:r w:rsidRPr="005315E3">
              <w:rPr>
                <w:rFonts w:ascii="Times New Roman" w:eastAsia="Times New Roman" w:hAnsi="Times New Roman" w:cs="Times New Roman"/>
                <w:color w:val="000000"/>
                <w:sz w:val="26"/>
                <w:szCs w:val="26"/>
              </w:rPr>
              <w:t>thông tin dịch vụ.</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10 </w:t>
            </w:r>
          </w:p>
          <w:p w14:paraId="0000031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1544B116" w14:textId="77777777" w:rsidTr="00E134EC">
        <w:trPr>
          <w:trHeight w:val="411"/>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4" w14:textId="77777777" w:rsidR="00DA1E0F" w:rsidRPr="005315E3" w:rsidRDefault="00735C55" w:rsidP="00643281">
            <w:pPr>
              <w:spacing w:after="0" w:line="240" w:lineRule="auto"/>
              <w:ind w:right="28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Người dùng tiến hành tra cứu thông tin dịch vụ nhằm giới thiệu và tư vấn cho khách hàng.</w:t>
            </w:r>
          </w:p>
        </w:tc>
      </w:tr>
      <w:tr w:rsidR="00DA1E0F" w:rsidRPr="005315E3" w14:paraId="074A5ED4" w14:textId="77777777" w:rsidTr="00E134EC">
        <w:trPr>
          <w:trHeight w:val="591"/>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6" w14:textId="77777777" w:rsidR="00DA1E0F" w:rsidRPr="005315E3" w:rsidRDefault="00735C55" w:rsidP="00643281">
            <w:pPr>
              <w:spacing w:after="0" w:line="240" w:lineRule="auto"/>
              <w:ind w:right="149"/>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2. Điều kiện bắt đầu (kích hoạt)</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7" w14:textId="77777777" w:rsidR="00DA1E0F" w:rsidRPr="005315E3" w:rsidRDefault="00735C55" w:rsidP="00643281">
            <w:pPr>
              <w:spacing w:after="0" w:line="240" w:lineRule="auto"/>
              <w:ind w:right="7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Người dùng phải đăng nhập thành công vào hệ</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thống </w:t>
            </w:r>
          </w:p>
          <w:p w14:paraId="00000318" w14:textId="77777777" w:rsidR="00DA1E0F" w:rsidRPr="005315E3" w:rsidRDefault="00735C55" w:rsidP="00643281">
            <w:pPr>
              <w:spacing w:after="0" w:line="240" w:lineRule="auto"/>
              <w:ind w:right="7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và có nhu cầu tìm kiếm thông tin dịch vụ. </w:t>
            </w:r>
          </w:p>
          <w:p w14:paraId="00000319" w14:textId="77777777" w:rsidR="00DA1E0F" w:rsidRPr="005315E3" w:rsidRDefault="00735C55" w:rsidP="00643281">
            <w:pPr>
              <w:spacing w:before="4"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Khách hàng có nhu cầu sử dụng dịch vụ.</w:t>
            </w:r>
          </w:p>
        </w:tc>
      </w:tr>
      <w:tr w:rsidR="00DA1E0F" w:rsidRPr="005315E3" w14:paraId="4B24A995" w14:textId="77777777" w:rsidTr="00E134EC">
        <w:trPr>
          <w:trHeight w:val="2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B" w14:textId="77777777" w:rsidR="00DA1E0F" w:rsidRPr="005315E3" w:rsidRDefault="00735C55" w:rsidP="00643281">
            <w:pPr>
              <w:spacing w:after="0" w:line="240" w:lineRule="auto"/>
              <w:ind w:right="157"/>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 Thông tin đầu vào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C" w14:textId="77777777" w:rsidR="00DA1E0F" w:rsidRPr="005315E3" w:rsidRDefault="00735C55" w:rsidP="00643281">
            <w:pPr>
              <w:spacing w:after="0" w:line="240" w:lineRule="auto"/>
              <w:ind w:right="8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hoặc nhân viên lễ tân sẽ nhập tên dịch vụ hoặc tra cứu thông tin để giới thiệu khách hàng.</w:t>
            </w:r>
          </w:p>
        </w:tc>
      </w:tr>
      <w:tr w:rsidR="00DA1E0F" w:rsidRPr="005315E3" w14:paraId="588A864E" w14:textId="77777777" w:rsidTr="00E134EC">
        <w:trPr>
          <w:trHeight w:val="177"/>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4. Kết quả đầu ra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F" w14:textId="77777777" w:rsidR="00DA1E0F" w:rsidRPr="005315E3" w:rsidRDefault="00735C55" w:rsidP="00643281">
            <w:pPr>
              <w:spacing w:after="0" w:line="240" w:lineRule="auto"/>
              <w:ind w:right="49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Thông tin các dịch vụ được hiện ra trên màn hình giao diện: mã dịch vụ, tên dịch vụ và giá tiền.</w:t>
            </w:r>
          </w:p>
        </w:tc>
      </w:tr>
      <w:tr w:rsidR="00DA1E0F" w:rsidRPr="005315E3" w14:paraId="554F3B9F" w14:textId="77777777" w:rsidTr="00E134EC">
        <w:trPr>
          <w:trHeight w:val="2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1" w14:textId="77777777" w:rsidR="00DA1E0F" w:rsidRPr="005315E3" w:rsidRDefault="00735C55" w:rsidP="00643281">
            <w:pPr>
              <w:spacing w:after="0" w:line="240" w:lineRule="auto"/>
              <w:ind w:right="179"/>
              <w:jc w:val="both"/>
              <w:rPr>
                <w:rFonts w:ascii="Times New Roman" w:eastAsia="Times New Roman" w:hAnsi="Times New Roman" w:cs="Times New Roman"/>
                <w:b/>
                <w:sz w:val="26"/>
                <w:szCs w:val="26"/>
              </w:rPr>
            </w:pPr>
            <w:r w:rsidRPr="005315E3">
              <w:rPr>
                <w:rFonts w:ascii="Times New Roman" w:eastAsia="Times New Roman" w:hAnsi="Times New Roman" w:cs="Times New Roman"/>
                <w:b/>
                <w:color w:val="000000"/>
                <w:sz w:val="26"/>
                <w:szCs w:val="26"/>
              </w:rPr>
              <w:t>5. Nơi sử dụng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5BAF2212" w14:textId="77777777" w:rsidTr="00E134EC">
        <w:trPr>
          <w:trHeight w:val="996"/>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6. Những quy tắc,</w:t>
            </w:r>
            <w:r w:rsidRPr="005315E3">
              <w:rPr>
                <w:rFonts w:ascii="Times New Roman" w:eastAsia="Times New Roman" w:hAnsi="Times New Roman" w:cs="Times New Roman"/>
                <w:b/>
                <w:sz w:val="26"/>
                <w:szCs w:val="26"/>
              </w:rPr>
              <w:t xml:space="preserve"> </w:t>
            </w:r>
            <w:r w:rsidRPr="005315E3">
              <w:rPr>
                <w:rFonts w:ascii="Times New Roman" w:eastAsia="Times New Roman" w:hAnsi="Times New Roman" w:cs="Times New Roman"/>
                <w:b/>
                <w:color w:val="000000"/>
                <w:sz w:val="26"/>
                <w:szCs w:val="26"/>
              </w:rPr>
              <w:t>điều kiện đi kèm</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5" w14:textId="77777777" w:rsidR="00DA1E0F" w:rsidRPr="005315E3" w:rsidRDefault="00735C55" w:rsidP="00643281">
            <w:pPr>
              <w:spacing w:after="0" w:line="240" w:lineRule="auto"/>
              <w:ind w:right="16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Người dùng phải có quyền truy cập chức năng này.</w:t>
            </w:r>
          </w:p>
          <w:p w14:paraId="00000326" w14:textId="77777777" w:rsidR="00DA1E0F" w:rsidRPr="005315E3" w:rsidRDefault="00735C55" w:rsidP="00643281">
            <w:pPr>
              <w:spacing w:after="0" w:line="240" w:lineRule="auto"/>
              <w:ind w:right="16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Thông tin tra cứu phải chính xác, không xảy ra bất</w:t>
            </w:r>
          </w:p>
          <w:p w14:paraId="00000327" w14:textId="77777777" w:rsidR="00DA1E0F" w:rsidRPr="005315E3" w:rsidRDefault="00735C55" w:rsidP="00643281">
            <w:pPr>
              <w:spacing w:after="0" w:line="240" w:lineRule="auto"/>
              <w:ind w:right="165"/>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 </w:t>
            </w:r>
            <w:r w:rsidRPr="005315E3">
              <w:rPr>
                <w:rFonts w:ascii="Times New Roman" w:eastAsia="Times New Roman" w:hAnsi="Times New Roman" w:cs="Times New Roman"/>
                <w:sz w:val="26"/>
                <w:szCs w:val="26"/>
              </w:rPr>
              <w:t>đ</w:t>
            </w:r>
            <w:r w:rsidRPr="005315E3">
              <w:rPr>
                <w:rFonts w:ascii="Times New Roman" w:eastAsia="Times New Roman" w:hAnsi="Times New Roman" w:cs="Times New Roman"/>
                <w:color w:val="000000"/>
                <w:sz w:val="26"/>
                <w:szCs w:val="26"/>
              </w:rPr>
              <w:t>ồng bộ. </w:t>
            </w:r>
          </w:p>
          <w:p w14:paraId="00000328" w14:textId="77777777" w:rsidR="00DA1E0F" w:rsidRPr="005315E3" w:rsidRDefault="00735C55" w:rsidP="00643281">
            <w:pPr>
              <w:spacing w:before="8"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Tốc độ xử lý ổn định.</w:t>
            </w:r>
          </w:p>
        </w:tc>
      </w:tr>
    </w:tbl>
    <w:p w14:paraId="314D9547" w14:textId="5E73A0D0" w:rsidR="00EC3FE5" w:rsidRDefault="00EC3FE5" w:rsidP="00643281">
      <w:pPr>
        <w:spacing w:after="240" w:line="240" w:lineRule="auto"/>
        <w:jc w:val="both"/>
        <w:rPr>
          <w:rFonts w:ascii="Times New Roman" w:eastAsia="Times New Roman" w:hAnsi="Times New Roman" w:cs="Times New Roman"/>
          <w:sz w:val="26"/>
          <w:szCs w:val="26"/>
        </w:rPr>
      </w:pPr>
    </w:p>
    <w:p w14:paraId="14ED245B" w14:textId="689873E6" w:rsidR="00C022E4" w:rsidRDefault="00C022E4" w:rsidP="00643281">
      <w:pPr>
        <w:spacing w:after="240" w:line="240" w:lineRule="auto"/>
        <w:jc w:val="both"/>
        <w:rPr>
          <w:rFonts w:ascii="Times New Roman" w:eastAsia="Times New Roman" w:hAnsi="Times New Roman" w:cs="Times New Roman"/>
          <w:sz w:val="26"/>
          <w:szCs w:val="26"/>
        </w:rPr>
      </w:pPr>
    </w:p>
    <w:p w14:paraId="3BA32B47" w14:textId="7DC00BC5" w:rsidR="00C022E4" w:rsidRDefault="00C022E4" w:rsidP="00643281">
      <w:pPr>
        <w:spacing w:after="240" w:line="240" w:lineRule="auto"/>
        <w:jc w:val="both"/>
        <w:rPr>
          <w:rFonts w:ascii="Times New Roman" w:eastAsia="Times New Roman" w:hAnsi="Times New Roman" w:cs="Times New Roman"/>
          <w:sz w:val="26"/>
          <w:szCs w:val="26"/>
        </w:rPr>
      </w:pPr>
    </w:p>
    <w:p w14:paraId="4B90819F" w14:textId="01C990C0" w:rsidR="00C022E4" w:rsidRDefault="00C022E4" w:rsidP="00643281">
      <w:pPr>
        <w:spacing w:after="240" w:line="240" w:lineRule="auto"/>
        <w:jc w:val="both"/>
        <w:rPr>
          <w:rFonts w:ascii="Times New Roman" w:eastAsia="Times New Roman" w:hAnsi="Times New Roman" w:cs="Times New Roman"/>
          <w:sz w:val="26"/>
          <w:szCs w:val="26"/>
        </w:rPr>
      </w:pPr>
    </w:p>
    <w:p w14:paraId="2CC2BD04" w14:textId="45D9FCD3" w:rsidR="00C022E4" w:rsidRDefault="00C022E4" w:rsidP="00643281">
      <w:pPr>
        <w:spacing w:after="240" w:line="240" w:lineRule="auto"/>
        <w:jc w:val="both"/>
        <w:rPr>
          <w:rFonts w:ascii="Times New Roman" w:eastAsia="Times New Roman" w:hAnsi="Times New Roman" w:cs="Times New Roman"/>
          <w:sz w:val="26"/>
          <w:szCs w:val="26"/>
        </w:rPr>
      </w:pPr>
    </w:p>
    <w:p w14:paraId="56C5083D" w14:textId="5FD9E0FA" w:rsidR="00C022E4" w:rsidRDefault="00C022E4" w:rsidP="00643281">
      <w:pPr>
        <w:spacing w:after="240" w:line="240" w:lineRule="auto"/>
        <w:jc w:val="both"/>
        <w:rPr>
          <w:rFonts w:ascii="Times New Roman" w:eastAsia="Times New Roman" w:hAnsi="Times New Roman" w:cs="Times New Roman"/>
          <w:sz w:val="26"/>
          <w:szCs w:val="26"/>
        </w:rPr>
      </w:pPr>
    </w:p>
    <w:p w14:paraId="4498C856" w14:textId="77777777" w:rsidR="00C022E4" w:rsidRPr="005315E3" w:rsidRDefault="00C022E4" w:rsidP="00643281">
      <w:pPr>
        <w:spacing w:after="240" w:line="240" w:lineRule="auto"/>
        <w:jc w:val="both"/>
        <w:rPr>
          <w:rFonts w:ascii="Times New Roman" w:eastAsia="Times New Roman" w:hAnsi="Times New Roman" w:cs="Times New Roman"/>
          <w:sz w:val="26"/>
          <w:szCs w:val="26"/>
        </w:rPr>
      </w:pPr>
    </w:p>
    <w:tbl>
      <w:tblPr>
        <w:tblStyle w:val="ac"/>
        <w:tblW w:w="10094" w:type="dxa"/>
        <w:tblInd w:w="-294" w:type="dxa"/>
        <w:tblLayout w:type="fixed"/>
        <w:tblLook w:val="0400" w:firstRow="0" w:lastRow="0" w:firstColumn="0" w:lastColumn="0" w:noHBand="0" w:noVBand="1"/>
      </w:tblPr>
      <w:tblGrid>
        <w:gridCol w:w="3403"/>
        <w:gridCol w:w="4835"/>
        <w:gridCol w:w="1856"/>
      </w:tblGrid>
      <w:tr w:rsidR="00DA1E0F" w:rsidRPr="005315E3" w14:paraId="68BAE82D" w14:textId="77777777" w:rsidTr="00E134EC">
        <w:trPr>
          <w:trHeight w:val="420"/>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AAD55" w14:textId="77777777" w:rsidR="00EC3FE5" w:rsidRPr="005315E3" w:rsidRDefault="00EC3FE5" w:rsidP="00EC3FE5">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lastRenderedPageBreak/>
              <w:t>Dự án: Quản lý khách sạn </w:t>
            </w:r>
          </w:p>
          <w:p w14:paraId="0000032D" w14:textId="40284A08" w:rsidR="00DA1E0F" w:rsidRPr="005315E3" w:rsidRDefault="00EC3FE5" w:rsidP="00EC3FE5">
            <w:pPr>
              <w:spacing w:before="4" w:after="0" w:line="240" w:lineRule="auto"/>
              <w:ind w:right="88"/>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E" w14:textId="4DEAAF9A" w:rsidR="00DA1E0F" w:rsidRPr="005315E3" w:rsidRDefault="00735C55" w:rsidP="00643281">
            <w:pPr>
              <w:spacing w:after="0" w:line="240" w:lineRule="auto"/>
              <w:ind w:right="19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Công việc / Xử </w:t>
            </w:r>
            <w:r w:rsidR="00EC3FE5" w:rsidRPr="005315E3">
              <w:rPr>
                <w:rFonts w:ascii="Times New Roman" w:eastAsia="Times New Roman" w:hAnsi="Times New Roman" w:cs="Times New Roman"/>
                <w:color w:val="000000"/>
                <w:sz w:val="26"/>
                <w:szCs w:val="26"/>
              </w:rPr>
              <w:t>lý: Lập</w:t>
            </w:r>
            <w:r w:rsidRPr="005315E3">
              <w:rPr>
                <w:rFonts w:ascii="Times New Roman" w:eastAsia="Times New Roman" w:hAnsi="Times New Roman" w:cs="Times New Roman"/>
                <w:color w:val="000000"/>
                <w:sz w:val="26"/>
                <w:szCs w:val="26"/>
              </w:rPr>
              <w:t> </w:t>
            </w:r>
            <w:r w:rsidRPr="005315E3">
              <w:rPr>
                <w:rFonts w:ascii="Times New Roman" w:eastAsia="Times New Roman" w:hAnsi="Times New Roman" w:cs="Times New Roman"/>
                <w:color w:val="000000"/>
                <w:sz w:val="26"/>
                <w:szCs w:val="26"/>
              </w:rPr>
              <w:t>phiếu dịch vụ.</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11 </w:t>
            </w:r>
          </w:p>
          <w:p w14:paraId="0000033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6569E5CE" w14:textId="77777777" w:rsidTr="00E134EC">
        <w:trPr>
          <w:trHeight w:val="819"/>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2" w14:textId="77777777" w:rsidR="00DA1E0F" w:rsidRPr="005315E3" w:rsidRDefault="00735C55" w:rsidP="00643281">
            <w:pPr>
              <w:spacing w:after="0" w:line="240" w:lineRule="auto"/>
              <w:ind w:right="35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Người dùng tiến hành lập phiếu dịch vụ khách hàng khi du khách muốn sử dụng dịch vụ tại khách sạn.</w:t>
            </w:r>
          </w:p>
        </w:tc>
      </w:tr>
      <w:tr w:rsidR="00DA1E0F" w:rsidRPr="005315E3" w14:paraId="2AA1F969" w14:textId="77777777" w:rsidTr="00E134EC">
        <w:trPr>
          <w:trHeight w:val="91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4" w14:textId="1C35903A" w:rsidR="00DA1E0F" w:rsidRPr="005315E3" w:rsidRDefault="00735C55" w:rsidP="00643281">
            <w:pPr>
              <w:spacing w:after="0" w:line="240" w:lineRule="auto"/>
              <w:ind w:right="15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2. Điều kiện bắt đầu </w:t>
            </w:r>
            <w:r w:rsidR="00EC3FE5">
              <w:rPr>
                <w:rFonts w:ascii="Times New Roman" w:eastAsia="Times New Roman" w:hAnsi="Times New Roman" w:cs="Times New Roman"/>
                <w:b/>
                <w:color w:val="000000"/>
                <w:sz w:val="26"/>
                <w:szCs w:val="26"/>
              </w:rPr>
              <w:t>(</w:t>
            </w:r>
            <w:r w:rsidRPr="005315E3">
              <w:rPr>
                <w:rFonts w:ascii="Times New Roman" w:eastAsia="Times New Roman" w:hAnsi="Times New Roman" w:cs="Times New Roman"/>
                <w:b/>
                <w:color w:val="000000"/>
                <w:sz w:val="26"/>
                <w:szCs w:val="26"/>
              </w:rPr>
              <w:t>kích hoạt)</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5" w14:textId="77777777" w:rsidR="00DA1E0F" w:rsidRPr="005315E3" w:rsidRDefault="00735C55" w:rsidP="00643281">
            <w:pPr>
              <w:spacing w:after="0" w:line="240" w:lineRule="auto"/>
              <w:ind w:right="686"/>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Người dùng phải đăng nhập thành công vào hệ thống quản lý khách sạn. </w:t>
            </w:r>
          </w:p>
          <w:p w14:paraId="00000336" w14:textId="77777777" w:rsidR="00DA1E0F" w:rsidRPr="005315E3" w:rsidRDefault="00735C55" w:rsidP="00643281">
            <w:pPr>
              <w:spacing w:before="9"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Khách hàng có nhu cầu sử dụng dịch vụ.</w:t>
            </w:r>
          </w:p>
        </w:tc>
      </w:tr>
      <w:tr w:rsidR="00DA1E0F" w:rsidRPr="005315E3" w14:paraId="22EA085D" w14:textId="77777777" w:rsidTr="00E134EC">
        <w:trPr>
          <w:trHeight w:val="816"/>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8" w14:textId="77777777" w:rsidR="00DA1E0F" w:rsidRPr="005315E3" w:rsidRDefault="00735C55" w:rsidP="00643281">
            <w:pPr>
              <w:spacing w:after="0" w:line="240" w:lineRule="auto"/>
              <w:ind w:right="157"/>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 Thông tin đầu vào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9" w14:textId="3F5F7911" w:rsidR="00DA1E0F" w:rsidRPr="005315E3" w:rsidRDefault="00735C55" w:rsidP="00643281">
            <w:pPr>
              <w:spacing w:after="0" w:line="240" w:lineRule="auto"/>
              <w:ind w:right="37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Thông tin khách hàng: m</w:t>
            </w:r>
            <w:r w:rsidRPr="005315E3">
              <w:rPr>
                <w:rFonts w:ascii="Times New Roman" w:eastAsia="Times New Roman" w:hAnsi="Times New Roman" w:cs="Times New Roman"/>
                <w:sz w:val="26"/>
                <w:szCs w:val="26"/>
              </w:rPr>
              <w:t>ã khách hàng,</w:t>
            </w:r>
            <w:r w:rsidRPr="005315E3">
              <w:rPr>
                <w:rFonts w:ascii="Times New Roman" w:eastAsia="Times New Roman" w:hAnsi="Times New Roman" w:cs="Times New Roman"/>
                <w:color w:val="000000"/>
                <w:sz w:val="26"/>
                <w:szCs w:val="26"/>
              </w:rPr>
              <w:t xml:space="preserve"> m</w:t>
            </w:r>
            <w:r w:rsidRPr="005315E3">
              <w:rPr>
                <w:rFonts w:ascii="Times New Roman" w:eastAsia="Times New Roman" w:hAnsi="Times New Roman" w:cs="Times New Roman"/>
                <w:sz w:val="26"/>
                <w:szCs w:val="26"/>
              </w:rPr>
              <w:t xml:space="preserve">ã phiếu dịch </w:t>
            </w:r>
            <w:r w:rsidRPr="005315E3">
              <w:rPr>
                <w:rFonts w:ascii="Times New Roman" w:eastAsia="Times New Roman" w:hAnsi="Times New Roman" w:cs="Times New Roman"/>
                <w:sz w:val="26"/>
                <w:szCs w:val="26"/>
              </w:rPr>
              <w:t>vụ, thông tin chi tiết của phiếu dịch vụ gồm (</w:t>
            </w:r>
            <w:r w:rsidRPr="005315E3">
              <w:rPr>
                <w:rFonts w:ascii="Times New Roman" w:eastAsia="Times New Roman" w:hAnsi="Times New Roman" w:cs="Times New Roman"/>
                <w:color w:val="000000"/>
                <w:sz w:val="26"/>
                <w:szCs w:val="26"/>
              </w:rPr>
              <w:t>mã dịch vụ, số lượng d</w:t>
            </w:r>
            <w:r w:rsidRPr="005315E3">
              <w:rPr>
                <w:rFonts w:ascii="Times New Roman" w:eastAsia="Times New Roman" w:hAnsi="Times New Roman" w:cs="Times New Roman"/>
                <w:color w:val="000000"/>
                <w:sz w:val="26"/>
                <w:szCs w:val="26"/>
              </w:rPr>
              <w:t>ịch vụ sử dụng</w:t>
            </w:r>
            <w:r w:rsidRPr="005315E3">
              <w:rPr>
                <w:rFonts w:ascii="Times New Roman" w:eastAsia="Times New Roman" w:hAnsi="Times New Roman" w:cs="Times New Roman"/>
                <w:sz w:val="26"/>
                <w:szCs w:val="26"/>
              </w:rPr>
              <w:t>)</w:t>
            </w:r>
          </w:p>
        </w:tc>
      </w:tr>
      <w:tr w:rsidR="00DA1E0F" w:rsidRPr="005315E3" w14:paraId="074F9BC0" w14:textId="77777777" w:rsidTr="00E134EC">
        <w:trPr>
          <w:trHeight w:val="636"/>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B"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4. Kết quả đầu ra</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C" w14:textId="77777777" w:rsidR="00DA1E0F" w:rsidRPr="005315E3" w:rsidRDefault="00735C55" w:rsidP="00643281">
            <w:pPr>
              <w:spacing w:after="0" w:line="240" w:lineRule="auto"/>
              <w:ind w:right="9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Người dùng tiến hành các hoạt động lập phiếu, và gọi nhân viên bộ phận dịch vụ xử lý các yêu cầu mà khách hàng đã đặt.</w:t>
            </w:r>
          </w:p>
        </w:tc>
      </w:tr>
      <w:tr w:rsidR="00DA1E0F" w:rsidRPr="005315E3" w14:paraId="1416BE90" w14:textId="77777777" w:rsidTr="00E134EC">
        <w:trPr>
          <w:trHeight w:val="2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E" w14:textId="77777777" w:rsidR="00DA1E0F" w:rsidRPr="005315E3" w:rsidRDefault="00735C55" w:rsidP="00643281">
            <w:pPr>
              <w:spacing w:after="0" w:line="240" w:lineRule="auto"/>
              <w:ind w:right="179"/>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5. Nơi sử dụng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47995B6D" w14:textId="77777777" w:rsidTr="00E134EC">
        <w:trPr>
          <w:trHeight w:val="2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6. Những quy tắc, điều kiện đi kèm</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2" w14:textId="77777777" w:rsidR="00DA1E0F" w:rsidRPr="005315E3" w:rsidRDefault="00735C55" w:rsidP="00643281">
            <w:pPr>
              <w:spacing w:after="0" w:line="240" w:lineRule="auto"/>
              <w:ind w:right="49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Khách hàng phải liên hệ với quầy lễ tân để đáp ứng nhu cầu của mình. </w:t>
            </w:r>
          </w:p>
          <w:p w14:paraId="00000343" w14:textId="77777777" w:rsidR="00DA1E0F" w:rsidRPr="005315E3" w:rsidRDefault="00735C55" w:rsidP="00643281">
            <w:pPr>
              <w:spacing w:before="4" w:after="0" w:line="240" w:lineRule="auto"/>
              <w:ind w:right="39"/>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Khi sử dụng dịch vụ, khách hàng không bị giới hạn về độ tuổi</w:t>
            </w:r>
            <w:r w:rsidRPr="005315E3">
              <w:rPr>
                <w:rFonts w:ascii="Times New Roman" w:eastAsia="Times New Roman" w:hAnsi="Times New Roman" w:cs="Times New Roman"/>
                <w:sz w:val="26"/>
                <w:szCs w:val="26"/>
              </w:rPr>
              <w:t>, số lần.</w:t>
            </w:r>
          </w:p>
        </w:tc>
      </w:tr>
    </w:tbl>
    <w:p w14:paraId="00000346" w14:textId="3D7246C6" w:rsidR="00EC3FE5"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 </w:t>
      </w:r>
    </w:p>
    <w:p w14:paraId="6411FCFC" w14:textId="77777777" w:rsidR="00EC3FE5" w:rsidRDefault="00EC3FE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32CEC4F" w14:textId="77777777" w:rsidR="00DA1E0F" w:rsidRPr="005315E3" w:rsidRDefault="00DA1E0F" w:rsidP="00643281">
      <w:pPr>
        <w:jc w:val="both"/>
        <w:rPr>
          <w:rFonts w:ascii="Times New Roman" w:eastAsia="Times New Roman" w:hAnsi="Times New Roman" w:cs="Times New Roman"/>
          <w:sz w:val="26"/>
          <w:szCs w:val="26"/>
        </w:rPr>
      </w:pPr>
    </w:p>
    <w:tbl>
      <w:tblPr>
        <w:tblStyle w:val="ad"/>
        <w:tblW w:w="10094" w:type="dxa"/>
        <w:tblInd w:w="-289" w:type="dxa"/>
        <w:tblLayout w:type="fixed"/>
        <w:tblLook w:val="0400" w:firstRow="0" w:lastRow="0" w:firstColumn="0" w:lastColumn="0" w:noHBand="0" w:noVBand="1"/>
      </w:tblPr>
      <w:tblGrid>
        <w:gridCol w:w="3397"/>
        <w:gridCol w:w="4701"/>
        <w:gridCol w:w="1996"/>
      </w:tblGrid>
      <w:tr w:rsidR="00DA1E0F" w:rsidRPr="005315E3" w14:paraId="61553884" w14:textId="77777777" w:rsidTr="00E134EC">
        <w:tc>
          <w:tcPr>
            <w:tcW w:w="3397" w:type="dxa"/>
            <w:tcBorders>
              <w:top w:val="single" w:sz="4" w:space="0" w:color="000000"/>
              <w:left w:val="single" w:sz="4" w:space="0" w:color="000000"/>
              <w:bottom w:val="single" w:sz="4" w:space="0" w:color="000000"/>
              <w:right w:val="single" w:sz="4" w:space="0" w:color="000000"/>
            </w:tcBorders>
          </w:tcPr>
          <w:p w14:paraId="55FD18CD" w14:textId="77777777" w:rsidR="00EC3FE5" w:rsidRPr="005315E3" w:rsidRDefault="00EC3FE5" w:rsidP="00EC3FE5">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Dự án: Quản lý khách sạn </w:t>
            </w:r>
          </w:p>
          <w:p w14:paraId="00000348" w14:textId="69AD606A" w:rsidR="00DA1E0F" w:rsidRPr="005315E3" w:rsidRDefault="00EC3FE5" w:rsidP="00EC3FE5">
            <w:pPr>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701" w:type="dxa"/>
            <w:tcBorders>
              <w:top w:val="single" w:sz="4" w:space="0" w:color="000000"/>
              <w:left w:val="single" w:sz="4" w:space="0" w:color="000000"/>
              <w:bottom w:val="single" w:sz="4" w:space="0" w:color="000000"/>
              <w:right w:val="single" w:sz="4" w:space="0" w:color="000000"/>
            </w:tcBorders>
          </w:tcPr>
          <w:p w14:paraId="00000349" w14:textId="3E8774F4"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 Xử lý: Lập </w:t>
            </w:r>
            <w:r w:rsidRPr="005315E3">
              <w:rPr>
                <w:rFonts w:ascii="Times New Roman" w:eastAsia="Times New Roman" w:hAnsi="Times New Roman" w:cs="Times New Roman"/>
                <w:color w:val="000000"/>
                <w:sz w:val="26"/>
                <w:szCs w:val="26"/>
              </w:rPr>
              <w:t>hóa đơn.</w:t>
            </w:r>
          </w:p>
        </w:tc>
        <w:tc>
          <w:tcPr>
            <w:tcW w:w="1996" w:type="dxa"/>
            <w:tcBorders>
              <w:top w:val="single" w:sz="4" w:space="0" w:color="000000"/>
              <w:left w:val="single" w:sz="4" w:space="0" w:color="000000"/>
              <w:bottom w:val="single" w:sz="4" w:space="0" w:color="000000"/>
              <w:right w:val="single" w:sz="4" w:space="0" w:color="000000"/>
            </w:tcBorders>
          </w:tcPr>
          <w:p w14:paraId="0000034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12 </w:t>
            </w:r>
          </w:p>
          <w:p w14:paraId="0000034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1D660A94" w14:textId="77777777" w:rsidTr="00E134EC">
        <w:tc>
          <w:tcPr>
            <w:tcW w:w="3397" w:type="dxa"/>
            <w:tcBorders>
              <w:top w:val="single" w:sz="4" w:space="0" w:color="000000"/>
              <w:left w:val="single" w:sz="4" w:space="0" w:color="000000"/>
              <w:bottom w:val="single" w:sz="4" w:space="0" w:color="000000"/>
              <w:right w:val="single" w:sz="4" w:space="0" w:color="000000"/>
            </w:tcBorders>
          </w:tcPr>
          <w:p w14:paraId="0000034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w:t>
            </w:r>
          </w:p>
        </w:tc>
        <w:tc>
          <w:tcPr>
            <w:tcW w:w="6697" w:type="dxa"/>
            <w:gridSpan w:val="2"/>
            <w:tcBorders>
              <w:top w:val="single" w:sz="4" w:space="0" w:color="000000"/>
              <w:left w:val="single" w:sz="4" w:space="0" w:color="000000"/>
              <w:bottom w:val="single" w:sz="4" w:space="0" w:color="000000"/>
              <w:right w:val="single" w:sz="4" w:space="0" w:color="000000"/>
            </w:tcBorders>
          </w:tcPr>
          <w:p w14:paraId="0000034D" w14:textId="7506AAC9"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hoặc nhân viên thực hiện công việc lập hóa đơn </w:t>
            </w:r>
            <w:r w:rsidRPr="005315E3">
              <w:rPr>
                <w:rFonts w:ascii="Times New Roman" w:eastAsia="Times New Roman" w:hAnsi="Times New Roman" w:cs="Times New Roman"/>
                <w:color w:val="000000"/>
                <w:sz w:val="26"/>
                <w:szCs w:val="26"/>
              </w:rPr>
              <w:t>dựa trên phiếu thuê phòng để xác định giá phòng, phiếu </w:t>
            </w:r>
            <w:r w:rsidRPr="005315E3">
              <w:rPr>
                <w:rFonts w:ascii="Times New Roman" w:eastAsia="Times New Roman" w:hAnsi="Times New Roman" w:cs="Times New Roman"/>
                <w:color w:val="000000"/>
                <w:sz w:val="26"/>
                <w:szCs w:val="26"/>
              </w:rPr>
              <w:t>dịch vụ khách hàng để tính giá dịch vụ nhằm thanh toán và in hóa đơn cho khách hàng.</w:t>
            </w:r>
          </w:p>
        </w:tc>
      </w:tr>
      <w:tr w:rsidR="00DA1E0F" w:rsidRPr="005315E3" w14:paraId="6EB09572" w14:textId="77777777" w:rsidTr="00E134EC">
        <w:tc>
          <w:tcPr>
            <w:tcW w:w="3397" w:type="dxa"/>
            <w:tcBorders>
              <w:top w:val="single" w:sz="4" w:space="0" w:color="000000"/>
              <w:left w:val="single" w:sz="4" w:space="0" w:color="000000"/>
              <w:bottom w:val="single" w:sz="4" w:space="0" w:color="000000"/>
              <w:right w:val="single" w:sz="4" w:space="0" w:color="000000"/>
            </w:tcBorders>
          </w:tcPr>
          <w:p w14:paraId="0000034F" w14:textId="4CB45E03"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2. Điều kiện bắt</w:t>
            </w:r>
            <w:r w:rsidRPr="005315E3">
              <w:rPr>
                <w:rFonts w:ascii="Times New Roman" w:eastAsia="Times New Roman" w:hAnsi="Times New Roman" w:cs="Times New Roman"/>
                <w:b/>
                <w:color w:val="000000"/>
                <w:sz w:val="26"/>
                <w:szCs w:val="26"/>
              </w:rPr>
              <w:t xml:space="preserve"> đầu</w:t>
            </w:r>
            <w:r w:rsidRPr="005315E3">
              <w:rPr>
                <w:rFonts w:ascii="Times New Roman" w:eastAsia="Times New Roman" w:hAnsi="Times New Roman" w:cs="Times New Roman"/>
                <w:b/>
                <w:color w:val="000000"/>
                <w:sz w:val="26"/>
                <w:szCs w:val="26"/>
              </w:rPr>
              <w:t xml:space="preserve"> (kích hoạt)</w:t>
            </w:r>
          </w:p>
        </w:tc>
        <w:tc>
          <w:tcPr>
            <w:tcW w:w="6697" w:type="dxa"/>
            <w:gridSpan w:val="2"/>
            <w:tcBorders>
              <w:top w:val="single" w:sz="4" w:space="0" w:color="000000"/>
              <w:left w:val="single" w:sz="4" w:space="0" w:color="000000"/>
              <w:bottom w:val="single" w:sz="4" w:space="0" w:color="000000"/>
              <w:right w:val="single" w:sz="4" w:space="0" w:color="000000"/>
            </w:tcBorders>
          </w:tcPr>
          <w:p w14:paraId="00000350" w14:textId="77777777" w:rsidR="00DA1E0F" w:rsidRPr="005315E3" w:rsidRDefault="00735C55" w:rsidP="00643281">
            <w:pPr>
              <w:ind w:right="67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Người dùng phải đăng nhập thành công vào hệ thống quản lý khách sạn. </w:t>
            </w:r>
          </w:p>
          <w:p w14:paraId="0000035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Khi khách hàng tiến hành trả phòng.</w:t>
            </w:r>
          </w:p>
        </w:tc>
      </w:tr>
      <w:tr w:rsidR="00DA1E0F" w:rsidRPr="005315E3" w14:paraId="076233C6" w14:textId="77777777" w:rsidTr="00E134EC">
        <w:tc>
          <w:tcPr>
            <w:tcW w:w="3397" w:type="dxa"/>
            <w:tcBorders>
              <w:top w:val="single" w:sz="4" w:space="0" w:color="000000"/>
              <w:left w:val="single" w:sz="4" w:space="0" w:color="000000"/>
              <w:bottom w:val="single" w:sz="4" w:space="0" w:color="000000"/>
              <w:right w:val="single" w:sz="4" w:space="0" w:color="000000"/>
            </w:tcBorders>
          </w:tcPr>
          <w:p w14:paraId="0000035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 Thông tin đầu vào</w:t>
            </w:r>
          </w:p>
        </w:tc>
        <w:tc>
          <w:tcPr>
            <w:tcW w:w="6697" w:type="dxa"/>
            <w:gridSpan w:val="2"/>
            <w:tcBorders>
              <w:top w:val="single" w:sz="4" w:space="0" w:color="000000"/>
              <w:left w:val="single" w:sz="4" w:space="0" w:color="000000"/>
              <w:bottom w:val="single" w:sz="4" w:space="0" w:color="000000"/>
              <w:right w:val="single" w:sz="4" w:space="0" w:color="000000"/>
            </w:tcBorders>
          </w:tcPr>
          <w:p w14:paraId="00000354" w14:textId="1BD2DFBA"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Thông tin hóa đơn: mã hóa đơn, </w:t>
            </w:r>
            <w:r w:rsidRPr="005315E3">
              <w:rPr>
                <w:rFonts w:ascii="Times New Roman" w:eastAsia="Times New Roman" w:hAnsi="Times New Roman" w:cs="Times New Roman"/>
                <w:sz w:val="26"/>
                <w:szCs w:val="26"/>
              </w:rPr>
              <w:t>mã</w:t>
            </w:r>
            <w:r w:rsidRPr="005315E3">
              <w:rPr>
                <w:rFonts w:ascii="Times New Roman" w:eastAsia="Times New Roman" w:hAnsi="Times New Roman" w:cs="Times New Roman"/>
                <w:color w:val="000000"/>
                <w:sz w:val="26"/>
                <w:szCs w:val="26"/>
              </w:rPr>
              <w:t xml:space="preserve"> khách hàng,</w:t>
            </w:r>
            <w:r w:rsidR="00EC3FE5">
              <w:rPr>
                <w:rFonts w:ascii="Times New Roman" w:eastAsia="Times New Roman" w:hAnsi="Times New Roman" w:cs="Times New Roman"/>
                <w:color w:val="000000"/>
                <w:sz w:val="26"/>
                <w:szCs w:val="26"/>
              </w:rPr>
              <w:t xml:space="preserve"> </w:t>
            </w:r>
            <w:r w:rsidRPr="005315E3">
              <w:rPr>
                <w:rFonts w:ascii="Times New Roman" w:eastAsia="Times New Roman" w:hAnsi="Times New Roman" w:cs="Times New Roman"/>
                <w:color w:val="000000"/>
                <w:sz w:val="26"/>
                <w:szCs w:val="26"/>
              </w:rPr>
              <w:t>m</w:t>
            </w:r>
            <w:r w:rsidRPr="005315E3">
              <w:rPr>
                <w:rFonts w:ascii="Times New Roman" w:eastAsia="Times New Roman" w:hAnsi="Times New Roman" w:cs="Times New Roman"/>
                <w:sz w:val="26"/>
                <w:szCs w:val="26"/>
              </w:rPr>
              <w:t>ã phiếu thuê phòng, mã phiếu đặt phòng, và</w:t>
            </w:r>
            <w:r w:rsidRPr="005315E3">
              <w:rPr>
                <w:rFonts w:ascii="Times New Roman" w:eastAsia="Times New Roman" w:hAnsi="Times New Roman" w:cs="Times New Roman"/>
                <w:color w:val="000000"/>
                <w:sz w:val="26"/>
                <w:szCs w:val="26"/>
              </w:rPr>
              <w:t xml:space="preserve"> ngày lập hóa đơn.</w:t>
            </w:r>
          </w:p>
        </w:tc>
      </w:tr>
      <w:tr w:rsidR="00DA1E0F" w:rsidRPr="005315E3" w14:paraId="5D68E20F" w14:textId="77777777" w:rsidTr="00E134EC">
        <w:tc>
          <w:tcPr>
            <w:tcW w:w="3397" w:type="dxa"/>
            <w:tcBorders>
              <w:top w:val="single" w:sz="4" w:space="0" w:color="000000"/>
              <w:left w:val="single" w:sz="4" w:space="0" w:color="000000"/>
              <w:bottom w:val="single" w:sz="4" w:space="0" w:color="000000"/>
              <w:right w:val="single" w:sz="4" w:space="0" w:color="000000"/>
            </w:tcBorders>
          </w:tcPr>
          <w:p w14:paraId="0000035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4. Kết quả đầu ra </w:t>
            </w:r>
          </w:p>
        </w:tc>
        <w:tc>
          <w:tcPr>
            <w:tcW w:w="6697" w:type="dxa"/>
            <w:gridSpan w:val="2"/>
            <w:tcBorders>
              <w:top w:val="single" w:sz="4" w:space="0" w:color="000000"/>
              <w:left w:val="single" w:sz="4" w:space="0" w:color="000000"/>
              <w:bottom w:val="single" w:sz="4" w:space="0" w:color="000000"/>
              <w:right w:val="single" w:sz="4" w:space="0" w:color="000000"/>
            </w:tcBorders>
          </w:tcPr>
          <w:p w14:paraId="00000357" w14:textId="03DD9C0B"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In thông tin hóa đơn kèm theo số tiền thanh toán. Sau đó, người dùng sẽ nhận tiền mặt từ khách hàng </w:t>
            </w:r>
            <w:r w:rsidRPr="005315E3">
              <w:rPr>
                <w:rFonts w:ascii="Times New Roman" w:eastAsia="Times New Roman" w:hAnsi="Times New Roman" w:cs="Times New Roman"/>
                <w:sz w:val="26"/>
                <w:szCs w:val="26"/>
              </w:rPr>
              <w:t>theo số tiền được in trong hóa đơn.</w:t>
            </w:r>
          </w:p>
        </w:tc>
      </w:tr>
      <w:tr w:rsidR="00DA1E0F" w:rsidRPr="005315E3" w14:paraId="1BB53CF5" w14:textId="77777777" w:rsidTr="00E134EC">
        <w:trPr>
          <w:trHeight w:val="377"/>
        </w:trPr>
        <w:tc>
          <w:tcPr>
            <w:tcW w:w="3397" w:type="dxa"/>
            <w:tcBorders>
              <w:top w:val="single" w:sz="4" w:space="0" w:color="000000"/>
              <w:left w:val="single" w:sz="4" w:space="0" w:color="000000"/>
              <w:bottom w:val="single" w:sz="4" w:space="0" w:color="000000"/>
              <w:right w:val="single" w:sz="4" w:space="0" w:color="000000"/>
            </w:tcBorders>
          </w:tcPr>
          <w:p w14:paraId="0000035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5. Nơi sử dụng </w:t>
            </w:r>
          </w:p>
        </w:tc>
        <w:tc>
          <w:tcPr>
            <w:tcW w:w="6697" w:type="dxa"/>
            <w:gridSpan w:val="2"/>
            <w:tcBorders>
              <w:top w:val="single" w:sz="4" w:space="0" w:color="000000"/>
              <w:left w:val="single" w:sz="4" w:space="0" w:color="000000"/>
              <w:bottom w:val="single" w:sz="4" w:space="0" w:color="000000"/>
              <w:right w:val="single" w:sz="4" w:space="0" w:color="000000"/>
            </w:tcBorders>
          </w:tcPr>
          <w:p w14:paraId="0000035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12F03EE0" w14:textId="77777777" w:rsidTr="00E134EC">
        <w:tc>
          <w:tcPr>
            <w:tcW w:w="3397" w:type="dxa"/>
            <w:tcBorders>
              <w:top w:val="single" w:sz="4" w:space="0" w:color="000000"/>
              <w:left w:val="single" w:sz="4" w:space="0" w:color="000000"/>
              <w:bottom w:val="single" w:sz="4" w:space="0" w:color="000000"/>
              <w:right w:val="single" w:sz="4" w:space="0" w:color="000000"/>
            </w:tcBorders>
          </w:tcPr>
          <w:p w14:paraId="0000035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6. Những quy tắc, điều kiện đi kèm</w:t>
            </w:r>
          </w:p>
        </w:tc>
        <w:tc>
          <w:tcPr>
            <w:tcW w:w="6697" w:type="dxa"/>
            <w:gridSpan w:val="2"/>
            <w:tcBorders>
              <w:top w:val="single" w:sz="4" w:space="0" w:color="000000"/>
              <w:left w:val="single" w:sz="4" w:space="0" w:color="000000"/>
              <w:bottom w:val="single" w:sz="4" w:space="0" w:color="000000"/>
              <w:right w:val="single" w:sz="4" w:space="0" w:color="000000"/>
            </w:tcBorders>
          </w:tcPr>
          <w:p w14:paraId="0000035D" w14:textId="77777777" w:rsidR="00DA1E0F" w:rsidRPr="005315E3" w:rsidRDefault="00735C55" w:rsidP="00643281">
            <w:pPr>
              <w:ind w:right="9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-Khách hàng phải </w:t>
            </w:r>
            <w:r w:rsidRPr="005315E3">
              <w:rPr>
                <w:rFonts w:ascii="Times New Roman" w:eastAsia="Times New Roman" w:hAnsi="Times New Roman" w:cs="Times New Roman"/>
                <w:sz w:val="26"/>
                <w:szCs w:val="26"/>
              </w:rPr>
              <w:t xml:space="preserve">số điện thoại tìm mã khách hàng nhằm </w:t>
            </w:r>
            <w:r w:rsidRPr="005315E3">
              <w:rPr>
                <w:rFonts w:ascii="Times New Roman" w:eastAsia="Times New Roman" w:hAnsi="Times New Roman" w:cs="Times New Roman"/>
                <w:color w:val="000000"/>
                <w:sz w:val="26"/>
                <w:szCs w:val="26"/>
              </w:rPr>
              <w:t xml:space="preserve">lập </w:t>
            </w:r>
            <w:r w:rsidRPr="005315E3">
              <w:rPr>
                <w:rFonts w:ascii="Times New Roman" w:eastAsia="Times New Roman" w:hAnsi="Times New Roman" w:cs="Times New Roman"/>
                <w:sz w:val="26"/>
                <w:szCs w:val="26"/>
              </w:rPr>
              <w:t>hóa đơn</w:t>
            </w:r>
            <w:r w:rsidRPr="005315E3">
              <w:rPr>
                <w:rFonts w:ascii="Times New Roman" w:eastAsia="Times New Roman" w:hAnsi="Times New Roman" w:cs="Times New Roman"/>
                <w:color w:val="000000"/>
                <w:sz w:val="26"/>
                <w:szCs w:val="26"/>
              </w:rPr>
              <w:t xml:space="preserve"> khách hàng. </w:t>
            </w:r>
          </w:p>
          <w:p w14:paraId="0000035E" w14:textId="67B811AF" w:rsidR="00DA1E0F" w:rsidRPr="005315E3" w:rsidRDefault="00735C55" w:rsidP="00643281">
            <w:pPr>
              <w:ind w:right="9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-Khi khách hàng làm hư hỏng vật dụng của khách sạn, lễ tân sẽ tiến hành cộng thêm chi phí bồi </w:t>
            </w:r>
            <w:r w:rsidRPr="005315E3">
              <w:rPr>
                <w:rFonts w:ascii="Times New Roman" w:eastAsia="Times New Roman" w:hAnsi="Times New Roman" w:cs="Times New Roman"/>
                <w:color w:val="000000"/>
                <w:sz w:val="26"/>
                <w:szCs w:val="26"/>
              </w:rPr>
              <w:t>thường. </w:t>
            </w:r>
          </w:p>
          <w:p w14:paraId="0000035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Khách sạn sẽ thu 10% thuế VAT.</w:t>
            </w:r>
          </w:p>
        </w:tc>
      </w:tr>
      <w:tr w:rsidR="00DA1E0F" w:rsidRPr="005315E3" w14:paraId="25A8CFDF" w14:textId="77777777" w:rsidTr="00E134EC">
        <w:trPr>
          <w:trHeight w:val="1359"/>
        </w:trPr>
        <w:tc>
          <w:tcPr>
            <w:tcW w:w="3397" w:type="dxa"/>
            <w:tcBorders>
              <w:top w:val="single" w:sz="4" w:space="0" w:color="000000"/>
            </w:tcBorders>
          </w:tcPr>
          <w:p w14:paraId="4BF5397B" w14:textId="77777777" w:rsidR="00DA1E0F" w:rsidRDefault="00DA1E0F" w:rsidP="00643281">
            <w:pPr>
              <w:jc w:val="both"/>
              <w:rPr>
                <w:rFonts w:ascii="Times New Roman" w:eastAsia="Times New Roman" w:hAnsi="Times New Roman" w:cs="Times New Roman"/>
                <w:b/>
                <w:color w:val="000000"/>
                <w:sz w:val="26"/>
                <w:szCs w:val="26"/>
              </w:rPr>
            </w:pPr>
          </w:p>
          <w:p w14:paraId="5222B473" w14:textId="77777777" w:rsidR="00EC3FE5" w:rsidRDefault="00EC3FE5" w:rsidP="00643281">
            <w:pPr>
              <w:jc w:val="both"/>
              <w:rPr>
                <w:rFonts w:ascii="Times New Roman" w:eastAsia="Times New Roman" w:hAnsi="Times New Roman" w:cs="Times New Roman"/>
                <w:b/>
                <w:color w:val="000000"/>
                <w:sz w:val="26"/>
                <w:szCs w:val="26"/>
              </w:rPr>
            </w:pPr>
          </w:p>
          <w:p w14:paraId="58080964" w14:textId="77777777" w:rsidR="00EC3FE5" w:rsidRDefault="00EC3FE5" w:rsidP="00643281">
            <w:pPr>
              <w:jc w:val="both"/>
              <w:rPr>
                <w:rFonts w:ascii="Times New Roman" w:eastAsia="Times New Roman" w:hAnsi="Times New Roman" w:cs="Times New Roman"/>
                <w:b/>
                <w:color w:val="000000"/>
                <w:sz w:val="26"/>
                <w:szCs w:val="26"/>
              </w:rPr>
            </w:pPr>
          </w:p>
          <w:p w14:paraId="5D016E99" w14:textId="77777777" w:rsidR="00EC3FE5" w:rsidRDefault="00EC3FE5" w:rsidP="00643281">
            <w:pPr>
              <w:jc w:val="both"/>
              <w:rPr>
                <w:rFonts w:ascii="Times New Roman" w:eastAsia="Times New Roman" w:hAnsi="Times New Roman" w:cs="Times New Roman"/>
                <w:b/>
                <w:color w:val="000000"/>
                <w:sz w:val="26"/>
                <w:szCs w:val="26"/>
              </w:rPr>
            </w:pPr>
          </w:p>
          <w:p w14:paraId="6EEFD367" w14:textId="77777777" w:rsidR="00EC3FE5" w:rsidRDefault="00EC3FE5" w:rsidP="00643281">
            <w:pPr>
              <w:jc w:val="both"/>
              <w:rPr>
                <w:rFonts w:ascii="Times New Roman" w:eastAsia="Times New Roman" w:hAnsi="Times New Roman" w:cs="Times New Roman"/>
                <w:b/>
                <w:color w:val="000000"/>
                <w:sz w:val="26"/>
                <w:szCs w:val="26"/>
              </w:rPr>
            </w:pPr>
          </w:p>
          <w:p w14:paraId="3EFBD211" w14:textId="77777777" w:rsidR="00EC3FE5" w:rsidRDefault="00EC3FE5" w:rsidP="00643281">
            <w:pPr>
              <w:jc w:val="both"/>
              <w:rPr>
                <w:rFonts w:ascii="Times New Roman" w:eastAsia="Times New Roman" w:hAnsi="Times New Roman" w:cs="Times New Roman"/>
                <w:b/>
                <w:color w:val="000000"/>
                <w:sz w:val="26"/>
                <w:szCs w:val="26"/>
              </w:rPr>
            </w:pPr>
          </w:p>
          <w:p w14:paraId="00000361" w14:textId="018DFBA6" w:rsidR="00EC3FE5" w:rsidRPr="005315E3" w:rsidRDefault="00EC3FE5" w:rsidP="00643281">
            <w:pPr>
              <w:jc w:val="both"/>
              <w:rPr>
                <w:rFonts w:ascii="Times New Roman" w:eastAsia="Times New Roman" w:hAnsi="Times New Roman" w:cs="Times New Roman"/>
                <w:b/>
                <w:color w:val="000000"/>
                <w:sz w:val="26"/>
                <w:szCs w:val="26"/>
              </w:rPr>
            </w:pPr>
          </w:p>
        </w:tc>
        <w:tc>
          <w:tcPr>
            <w:tcW w:w="6697" w:type="dxa"/>
            <w:gridSpan w:val="2"/>
            <w:tcBorders>
              <w:top w:val="single" w:sz="4" w:space="0" w:color="000000"/>
            </w:tcBorders>
          </w:tcPr>
          <w:p w14:paraId="00000362" w14:textId="77777777" w:rsidR="00DA1E0F" w:rsidRPr="005315E3" w:rsidRDefault="00DA1E0F" w:rsidP="00643281">
            <w:pPr>
              <w:ind w:right="98"/>
              <w:jc w:val="both"/>
              <w:rPr>
                <w:rFonts w:ascii="Times New Roman" w:eastAsia="Times New Roman" w:hAnsi="Times New Roman" w:cs="Times New Roman"/>
                <w:color w:val="000000"/>
                <w:sz w:val="26"/>
                <w:szCs w:val="26"/>
              </w:rPr>
            </w:pPr>
          </w:p>
        </w:tc>
      </w:tr>
      <w:tr w:rsidR="00DA1E0F" w:rsidRPr="005315E3" w14:paraId="583B7633" w14:textId="77777777" w:rsidTr="00E134EC">
        <w:trPr>
          <w:trHeight w:val="690"/>
        </w:trPr>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4" w14:textId="5DB6A9F2" w:rsidR="00DA1E0F" w:rsidRPr="005315E3" w:rsidRDefault="00735C55" w:rsidP="00643281">
            <w:pPr>
              <w:spacing w:after="0" w:line="240" w:lineRule="auto"/>
              <w:ind w:right="-3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lastRenderedPageBreak/>
              <w:t>Dự án: Quản lý khách</w:t>
            </w:r>
            <w:r w:rsidRPr="005315E3">
              <w:rPr>
                <w:rFonts w:ascii="Times New Roman" w:eastAsia="Times New Roman" w:hAnsi="Times New Roman" w:cs="Times New Roman"/>
                <w:b/>
                <w:color w:val="000000"/>
                <w:sz w:val="26"/>
                <w:szCs w:val="26"/>
              </w:rPr>
              <w:t xml:space="preserve"> sạn </w:t>
            </w:r>
          </w:p>
          <w:p w14:paraId="00000365" w14:textId="77777777" w:rsidR="00DA1E0F" w:rsidRPr="005315E3" w:rsidRDefault="00735C55" w:rsidP="00643281">
            <w:pPr>
              <w:spacing w:before="8" w:after="0" w:line="240" w:lineRule="auto"/>
              <w:ind w:right="88"/>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6" w14:textId="43A29111" w:rsidR="00DA1E0F" w:rsidRPr="005315E3" w:rsidRDefault="00735C55" w:rsidP="00643281">
            <w:pPr>
              <w:spacing w:after="0" w:line="240" w:lineRule="auto"/>
              <w:ind w:right="3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 Xử lý: Tra cứu </w:t>
            </w:r>
            <w:r w:rsidRPr="005315E3">
              <w:rPr>
                <w:rFonts w:ascii="Times New Roman" w:eastAsia="Times New Roman" w:hAnsi="Times New Roman" w:cs="Times New Roman"/>
                <w:color w:val="000000"/>
                <w:sz w:val="26"/>
                <w:szCs w:val="26"/>
              </w:rPr>
              <w:t>thông tin hoá đơn.</w:t>
            </w:r>
          </w:p>
        </w:tc>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13 </w:t>
            </w:r>
          </w:p>
          <w:p w14:paraId="0000036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7C327AB5" w14:textId="77777777" w:rsidTr="00E134EC">
        <w:trPr>
          <w:trHeight w:val="591"/>
        </w:trPr>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6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A" w14:textId="374EA8D0" w:rsidR="00DA1E0F" w:rsidRPr="005315E3" w:rsidRDefault="00735C55" w:rsidP="00643281">
            <w:pPr>
              <w:spacing w:after="0" w:line="240" w:lineRule="auto"/>
              <w:ind w:right="189"/>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hoặc nhân viên tiến hành kiểm tra và tra cứu </w:t>
            </w:r>
            <w:r w:rsidRPr="005315E3">
              <w:rPr>
                <w:rFonts w:ascii="Times New Roman" w:eastAsia="Times New Roman" w:hAnsi="Times New Roman" w:cs="Times New Roman"/>
                <w:color w:val="000000"/>
                <w:sz w:val="26"/>
                <w:szCs w:val="26"/>
              </w:rPr>
              <w:t>giá tiền của các hóa đơn khi tiến hành tổng kết doa</w:t>
            </w:r>
            <w:r w:rsidRPr="005315E3">
              <w:rPr>
                <w:rFonts w:ascii="Times New Roman" w:eastAsia="Times New Roman" w:hAnsi="Times New Roman" w:cs="Times New Roman"/>
                <w:color w:val="000000"/>
                <w:sz w:val="26"/>
                <w:szCs w:val="26"/>
              </w:rPr>
              <w:t>n</w:t>
            </w:r>
            <w:r w:rsidRPr="005315E3">
              <w:rPr>
                <w:rFonts w:ascii="Times New Roman" w:eastAsia="Times New Roman" w:hAnsi="Times New Roman" w:cs="Times New Roman"/>
                <w:color w:val="000000"/>
                <w:sz w:val="26"/>
                <w:szCs w:val="26"/>
              </w:rPr>
              <w:t>h thu.</w:t>
            </w:r>
          </w:p>
        </w:tc>
      </w:tr>
      <w:tr w:rsidR="00DA1E0F" w:rsidRPr="005315E3" w14:paraId="379A7F72" w14:textId="77777777" w:rsidTr="00E134EC">
        <w:trPr>
          <w:trHeight w:val="942"/>
        </w:trPr>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C" w14:textId="77777777" w:rsidR="00DA1E0F" w:rsidRPr="005315E3" w:rsidRDefault="00735C55" w:rsidP="00643281">
            <w:pPr>
              <w:spacing w:after="0" w:line="240" w:lineRule="auto"/>
              <w:ind w:right="150"/>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2. Điều kiện bắt đầu </w:t>
            </w:r>
          </w:p>
          <w:p w14:paraId="0000036D" w14:textId="77777777" w:rsidR="00DA1E0F" w:rsidRPr="005315E3" w:rsidRDefault="00735C55" w:rsidP="00643281">
            <w:pPr>
              <w:spacing w:after="0" w:line="240" w:lineRule="auto"/>
              <w:ind w:right="15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 xml:space="preserve"> (kích hoạt)</w:t>
            </w:r>
          </w:p>
        </w:tc>
        <w:tc>
          <w:tcPr>
            <w:tcW w:w="66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E" w14:textId="77777777" w:rsidR="00DA1E0F" w:rsidRPr="005315E3" w:rsidRDefault="00735C55" w:rsidP="00643281">
            <w:pPr>
              <w:spacing w:after="0" w:line="240" w:lineRule="auto"/>
              <w:ind w:right="4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-Người dùng phải đăng nhập thành công vào hệ thống quản lý khách sạn. </w:t>
            </w:r>
          </w:p>
          <w:p w14:paraId="0000036F" w14:textId="77777777" w:rsidR="00DA1E0F" w:rsidRPr="005315E3" w:rsidRDefault="00735C55" w:rsidP="00643281">
            <w:pPr>
              <w:spacing w:before="4" w:after="0" w:line="240" w:lineRule="auto"/>
              <w:ind w:right="206"/>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hoặc lễ tân có nhu cầu tr</w:t>
            </w:r>
            <w:r w:rsidRPr="005315E3">
              <w:rPr>
                <w:rFonts w:ascii="Times New Roman" w:eastAsia="Times New Roman" w:hAnsi="Times New Roman" w:cs="Times New Roman"/>
                <w:color w:val="000000"/>
                <w:sz w:val="26"/>
                <w:szCs w:val="26"/>
              </w:rPr>
              <w:t>a cứu thông tin hóa đơn.</w:t>
            </w:r>
          </w:p>
        </w:tc>
      </w:tr>
      <w:tr w:rsidR="00DA1E0F" w:rsidRPr="005315E3" w14:paraId="3D17FE79" w14:textId="77777777" w:rsidTr="00E134EC">
        <w:trPr>
          <w:trHeight w:val="501"/>
        </w:trPr>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1" w14:textId="77777777" w:rsidR="00DA1E0F" w:rsidRPr="005315E3" w:rsidRDefault="00735C55" w:rsidP="00643281">
            <w:pPr>
              <w:spacing w:after="0" w:line="240" w:lineRule="auto"/>
              <w:ind w:right="157"/>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 Thông tin đầu vào </w:t>
            </w:r>
          </w:p>
        </w:tc>
        <w:tc>
          <w:tcPr>
            <w:tcW w:w="66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hoặc lễ tân sẽ nhập số điện thoại khách hàng khi cần thiết.</w:t>
            </w:r>
          </w:p>
        </w:tc>
      </w:tr>
      <w:tr w:rsidR="00DA1E0F" w:rsidRPr="005315E3" w14:paraId="5C8A3B6D" w14:textId="77777777" w:rsidTr="00E134EC">
        <w:trPr>
          <w:trHeight w:val="213"/>
        </w:trPr>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4. Kết quả đầu ra</w:t>
            </w:r>
          </w:p>
        </w:tc>
        <w:tc>
          <w:tcPr>
            <w:tcW w:w="66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5" w14:textId="77777777" w:rsidR="00DA1E0F" w:rsidRPr="005315E3" w:rsidRDefault="00735C55" w:rsidP="00643281">
            <w:pPr>
              <w:spacing w:after="0" w:line="240" w:lineRule="auto"/>
              <w:ind w:right="14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Thông tin các hóa đơn được hiện ra trên màn hình giao diện.</w:t>
            </w:r>
          </w:p>
        </w:tc>
      </w:tr>
      <w:tr w:rsidR="00DA1E0F" w:rsidRPr="005315E3" w14:paraId="3E16ABC6" w14:textId="77777777" w:rsidTr="00E134EC">
        <w:trPr>
          <w:trHeight w:val="240"/>
        </w:trPr>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7" w14:textId="77777777" w:rsidR="00DA1E0F" w:rsidRPr="005315E3" w:rsidRDefault="00735C55" w:rsidP="00643281">
            <w:pPr>
              <w:spacing w:after="0" w:line="240" w:lineRule="auto"/>
              <w:ind w:right="179"/>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5. Nơi sử dụng </w:t>
            </w:r>
          </w:p>
        </w:tc>
        <w:tc>
          <w:tcPr>
            <w:tcW w:w="66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06C8A958" w14:textId="77777777" w:rsidTr="00E134EC">
        <w:trPr>
          <w:trHeight w:val="879"/>
        </w:trPr>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6. Những quy tắc, điều kiện đi kèm</w:t>
            </w:r>
          </w:p>
        </w:tc>
        <w:tc>
          <w:tcPr>
            <w:tcW w:w="66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B" w14:textId="77777777" w:rsidR="00DA1E0F" w:rsidRPr="005315E3" w:rsidRDefault="00735C55" w:rsidP="00643281">
            <w:pPr>
              <w:spacing w:after="0" w:line="240" w:lineRule="auto"/>
              <w:ind w:right="13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Người dùng phải có quyền truy cập chức năng này. </w:t>
            </w:r>
          </w:p>
          <w:p w14:paraId="0000037C" w14:textId="77777777" w:rsidR="00DA1E0F" w:rsidRPr="005315E3" w:rsidRDefault="00735C55" w:rsidP="00643281">
            <w:pPr>
              <w:spacing w:after="0" w:line="240" w:lineRule="auto"/>
              <w:ind w:right="13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Thông tin tra cứu phải chính xác, </w:t>
            </w:r>
          </w:p>
          <w:p w14:paraId="0000037D" w14:textId="77777777" w:rsidR="00DA1E0F" w:rsidRPr="005315E3" w:rsidRDefault="00735C55" w:rsidP="00643281">
            <w:pPr>
              <w:spacing w:before="5"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Tốc độ xử lý ổn định.</w:t>
            </w:r>
          </w:p>
        </w:tc>
      </w:tr>
    </w:tbl>
    <w:p w14:paraId="3BF05E8A" w14:textId="0C01C2DA" w:rsidR="00DA1E0F" w:rsidRPr="005315E3" w:rsidRDefault="00DA1E0F" w:rsidP="00EC3FE5">
      <w:pPr>
        <w:rPr>
          <w:rFonts w:ascii="Times New Roman" w:eastAsia="Times New Roman" w:hAnsi="Times New Roman" w:cs="Times New Roman"/>
          <w:sz w:val="26"/>
          <w:szCs w:val="26"/>
        </w:rPr>
      </w:pPr>
    </w:p>
    <w:tbl>
      <w:tblPr>
        <w:tblStyle w:val="ae"/>
        <w:tblW w:w="10094" w:type="dxa"/>
        <w:tblInd w:w="-294" w:type="dxa"/>
        <w:tblLayout w:type="fixed"/>
        <w:tblLook w:val="0400" w:firstRow="0" w:lastRow="0" w:firstColumn="0" w:lastColumn="0" w:noHBand="0" w:noVBand="1"/>
      </w:tblPr>
      <w:tblGrid>
        <w:gridCol w:w="3403"/>
        <w:gridCol w:w="4621"/>
        <w:gridCol w:w="2070"/>
      </w:tblGrid>
      <w:tr w:rsidR="00DA1E0F" w:rsidRPr="005315E3" w14:paraId="5B154359" w14:textId="77777777" w:rsidTr="00E134EC">
        <w:trPr>
          <w:trHeight w:val="348"/>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0" w14:textId="5FAEFAAB" w:rsidR="00DA1E0F" w:rsidRPr="005315E3" w:rsidRDefault="00735C55" w:rsidP="00643281">
            <w:pPr>
              <w:spacing w:after="0" w:line="240" w:lineRule="auto"/>
              <w:ind w:right="200"/>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Dự án: Quản lý khách </w:t>
            </w:r>
            <w:r w:rsidRPr="005315E3">
              <w:rPr>
                <w:rFonts w:ascii="Times New Roman" w:eastAsia="Times New Roman" w:hAnsi="Times New Roman" w:cs="Times New Roman"/>
                <w:b/>
                <w:color w:val="000000"/>
                <w:sz w:val="26"/>
                <w:szCs w:val="26"/>
              </w:rPr>
              <w:t>sạn </w:t>
            </w:r>
          </w:p>
          <w:p w14:paraId="00000381" w14:textId="77777777" w:rsidR="00DA1E0F" w:rsidRPr="005315E3" w:rsidRDefault="00735C55" w:rsidP="00643281">
            <w:pPr>
              <w:spacing w:after="0" w:line="240" w:lineRule="auto"/>
              <w:ind w:right="20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Nguyễn Thái Toàn</w:t>
            </w:r>
          </w:p>
        </w:tc>
        <w:tc>
          <w:tcPr>
            <w:tcW w:w="4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2" w14:textId="56D35A6C" w:rsidR="00DA1E0F" w:rsidRPr="005315E3" w:rsidRDefault="00735C55" w:rsidP="00643281">
            <w:pPr>
              <w:spacing w:after="0" w:line="240" w:lineRule="auto"/>
              <w:ind w:right="28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Công việc / Xử lý: Quản</w:t>
            </w:r>
            <w:r w:rsidRPr="005315E3">
              <w:rPr>
                <w:rFonts w:ascii="Times New Roman" w:eastAsia="Times New Roman" w:hAnsi="Times New Roman" w:cs="Times New Roman"/>
                <w:color w:val="000000"/>
                <w:sz w:val="26"/>
                <w:szCs w:val="26"/>
              </w:rPr>
              <w:t xml:space="preserve"> lý báo cáo thống kê</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3"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STT: 14</w:t>
            </w:r>
          </w:p>
          <w:p w14:paraId="0000038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59C597E1" w14:textId="77777777" w:rsidTr="00E134EC">
        <w:trPr>
          <w:trHeight w:val="150"/>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6" w14:textId="77777777" w:rsidR="00DA1E0F" w:rsidRPr="005315E3" w:rsidRDefault="00735C55" w:rsidP="00643281">
            <w:pPr>
              <w:spacing w:after="0" w:line="240" w:lineRule="auto"/>
              <w:ind w:right="18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có thể kiểm tra, quản lý doanh thu của khách sạn theo ngày hoặc theo tháng trang năm.</w:t>
            </w:r>
          </w:p>
        </w:tc>
      </w:tr>
      <w:tr w:rsidR="00DA1E0F" w:rsidRPr="005315E3" w14:paraId="0C6077D2" w14:textId="77777777" w:rsidTr="00E134EC">
        <w:trPr>
          <w:trHeight w:val="2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8" w14:textId="0540B515" w:rsidR="00DA1E0F" w:rsidRPr="005315E3" w:rsidRDefault="00735C55" w:rsidP="00643281">
            <w:pPr>
              <w:spacing w:after="0" w:line="240" w:lineRule="auto"/>
              <w:ind w:right="15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2. Điều kiện bắt đầu </w:t>
            </w:r>
            <w:r w:rsidRPr="005315E3">
              <w:rPr>
                <w:rFonts w:ascii="Times New Roman" w:eastAsia="Times New Roman" w:hAnsi="Times New Roman" w:cs="Times New Roman"/>
                <w:b/>
                <w:color w:val="000000"/>
                <w:sz w:val="26"/>
                <w:szCs w:val="26"/>
              </w:rPr>
              <w:t>(kích hoạt)</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9" w14:textId="77777777" w:rsidR="00DA1E0F" w:rsidRPr="005315E3" w:rsidRDefault="00735C55" w:rsidP="00643281">
            <w:pPr>
              <w:spacing w:after="0" w:line="240" w:lineRule="auto"/>
              <w:ind w:right="8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đăng nhập thành công vào hệ thống quản lý khách sạn và có nhu cầu tra cứu thống kê doanh thu.</w:t>
            </w:r>
          </w:p>
        </w:tc>
      </w:tr>
      <w:tr w:rsidR="00DA1E0F" w:rsidRPr="005315E3" w14:paraId="6BE16809" w14:textId="77777777" w:rsidTr="00E134EC">
        <w:trPr>
          <w:trHeight w:val="2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B" w14:textId="77777777" w:rsidR="00DA1E0F" w:rsidRPr="005315E3" w:rsidRDefault="00735C55" w:rsidP="00643281">
            <w:pPr>
              <w:spacing w:after="0" w:line="240" w:lineRule="auto"/>
              <w:ind w:right="157"/>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 Thông tin đầu vào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C" w14:textId="77777777" w:rsidR="00DA1E0F" w:rsidRPr="005315E3" w:rsidRDefault="00735C55" w:rsidP="00643281">
            <w:pPr>
              <w:spacing w:after="0" w:line="240" w:lineRule="auto"/>
              <w:ind w:right="56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sẽ xem các biểu đồ thống kê và xuất báo cáo khi cần.</w:t>
            </w:r>
          </w:p>
        </w:tc>
      </w:tr>
      <w:tr w:rsidR="00DA1E0F" w:rsidRPr="005315E3" w14:paraId="41611CAD" w14:textId="77777777" w:rsidTr="00E134EC">
        <w:trPr>
          <w:trHeight w:val="2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4. Kết quả đầu ra</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F" w14:textId="77777777" w:rsidR="00DA1E0F" w:rsidRPr="005315E3" w:rsidRDefault="00735C55" w:rsidP="00643281">
            <w:pPr>
              <w:spacing w:after="0" w:line="240" w:lineRule="auto"/>
              <w:ind w:right="156"/>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Hệ thống hiển thị các biểu đồ các bản báo cáo thống kê.</w:t>
            </w:r>
          </w:p>
        </w:tc>
      </w:tr>
      <w:tr w:rsidR="00DA1E0F" w:rsidRPr="005315E3" w14:paraId="4595F8FB" w14:textId="77777777" w:rsidTr="00E134EC">
        <w:trPr>
          <w:trHeight w:val="258"/>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1" w14:textId="77777777" w:rsidR="00DA1E0F" w:rsidRPr="005315E3" w:rsidRDefault="00735C55" w:rsidP="00643281">
            <w:pPr>
              <w:spacing w:after="0" w:line="240" w:lineRule="auto"/>
              <w:ind w:right="179"/>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5. Nơi sử dụng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257D90BF" w14:textId="77777777" w:rsidTr="00E134EC">
        <w:trPr>
          <w:trHeight w:val="600"/>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6. Những quy tắc, điều kiện đi kèm</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5" w14:textId="77777777" w:rsidR="00DA1E0F" w:rsidRPr="005315E3" w:rsidRDefault="00735C55" w:rsidP="00643281">
            <w:pPr>
              <w:spacing w:after="0" w:line="240" w:lineRule="auto"/>
              <w:ind w:right="16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 Chỉ có giám đốc có quyền truy cập chức năng này. </w:t>
            </w:r>
          </w:p>
          <w:p w14:paraId="00000396" w14:textId="77777777" w:rsidR="00DA1E0F" w:rsidRPr="005315E3" w:rsidRDefault="00735C55" w:rsidP="00643281">
            <w:pPr>
              <w:spacing w:after="0" w:line="240" w:lineRule="auto"/>
              <w:ind w:right="16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Thông tin tra cứu phải chính xác- Tốc độ xử lý ổn định.</w:t>
            </w:r>
          </w:p>
        </w:tc>
      </w:tr>
    </w:tbl>
    <w:p w14:paraId="00000398" w14:textId="77777777" w:rsidR="00DA1E0F" w:rsidRPr="005315E3" w:rsidRDefault="00DA1E0F" w:rsidP="00643281">
      <w:pPr>
        <w:jc w:val="both"/>
        <w:rPr>
          <w:rFonts w:ascii="Times New Roman" w:eastAsia="Times New Roman" w:hAnsi="Times New Roman" w:cs="Times New Roman"/>
          <w:sz w:val="26"/>
          <w:szCs w:val="26"/>
        </w:rPr>
      </w:pPr>
    </w:p>
    <w:tbl>
      <w:tblPr>
        <w:tblStyle w:val="af"/>
        <w:tblW w:w="10094" w:type="dxa"/>
        <w:tblInd w:w="-294" w:type="dxa"/>
        <w:tblLayout w:type="fixed"/>
        <w:tblLook w:val="0400" w:firstRow="0" w:lastRow="0" w:firstColumn="0" w:lastColumn="0" w:noHBand="0" w:noVBand="1"/>
      </w:tblPr>
      <w:tblGrid>
        <w:gridCol w:w="3403"/>
        <w:gridCol w:w="4531"/>
        <w:gridCol w:w="2160"/>
      </w:tblGrid>
      <w:tr w:rsidR="00DA1E0F" w:rsidRPr="005315E3" w14:paraId="5D26C7E0" w14:textId="77777777" w:rsidTr="00E134EC">
        <w:trPr>
          <w:trHeight w:val="420"/>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9" w14:textId="2291C6D1" w:rsidR="00DA1E0F" w:rsidRPr="005315E3" w:rsidRDefault="00735C55" w:rsidP="00643281">
            <w:pPr>
              <w:spacing w:after="0" w:line="240" w:lineRule="auto"/>
              <w:ind w:right="20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lastRenderedPageBreak/>
              <w:t>Dự án: Quản lý khách</w:t>
            </w:r>
            <w:r w:rsidRPr="005315E3">
              <w:rPr>
                <w:rFonts w:ascii="Times New Roman" w:eastAsia="Times New Roman" w:hAnsi="Times New Roman" w:cs="Times New Roman"/>
                <w:b/>
                <w:color w:val="000000"/>
                <w:sz w:val="26"/>
                <w:szCs w:val="26"/>
              </w:rPr>
              <w:t xml:space="preserve"> sạn </w:t>
            </w:r>
          </w:p>
          <w:p w14:paraId="0000039A" w14:textId="46B4C14E" w:rsidR="00DA1E0F" w:rsidRPr="005315E3" w:rsidRDefault="00735C55" w:rsidP="00643281">
            <w:pPr>
              <w:spacing w:before="9" w:after="0" w:line="240" w:lineRule="auto"/>
              <w:ind w:right="45"/>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w:t>
            </w:r>
            <w:r w:rsidRPr="005315E3">
              <w:rPr>
                <w:rFonts w:ascii="Times New Roman" w:eastAsia="Times New Roman" w:hAnsi="Times New Roman" w:cs="Times New Roman"/>
                <w:b/>
                <w:color w:val="000000"/>
                <w:sz w:val="26"/>
                <w:szCs w:val="26"/>
              </w:rPr>
              <w:t>ờ</w:t>
            </w:r>
            <w:r w:rsidRPr="005315E3">
              <w:rPr>
                <w:rFonts w:ascii="Times New Roman" w:eastAsia="Times New Roman" w:hAnsi="Times New Roman" w:cs="Times New Roman"/>
                <w:b/>
                <w:color w:val="000000"/>
                <w:sz w:val="26"/>
                <w:szCs w:val="26"/>
              </w:rPr>
              <w:t>i lập: Nguyễn Thái </w:t>
            </w:r>
            <w:r w:rsidRPr="005315E3">
              <w:rPr>
                <w:rFonts w:ascii="Times New Roman" w:eastAsia="Times New Roman" w:hAnsi="Times New Roman" w:cs="Times New Roman"/>
                <w:b/>
                <w:color w:val="000000"/>
                <w:sz w:val="26"/>
                <w:szCs w:val="26"/>
              </w:rPr>
              <w:t>Toàn</w:t>
            </w:r>
          </w:p>
        </w:tc>
        <w:tc>
          <w:tcPr>
            <w:tcW w:w="4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B" w14:textId="0D88F386" w:rsidR="00DA1E0F" w:rsidRPr="005315E3" w:rsidRDefault="00735C55" w:rsidP="00643281">
            <w:pPr>
              <w:spacing w:after="0" w:line="240" w:lineRule="auto"/>
              <w:ind w:left="115" w:right="311"/>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 Xử lý: Thay</w:t>
            </w:r>
            <w:r w:rsidRPr="005315E3">
              <w:rPr>
                <w:rFonts w:ascii="Times New Roman" w:eastAsia="Times New Roman" w:hAnsi="Times New Roman" w:cs="Times New Roman"/>
                <w:color w:val="000000"/>
                <w:sz w:val="26"/>
                <w:szCs w:val="26"/>
              </w:rPr>
              <w:t xml:space="preserve"> đổi quy định</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15 </w:t>
            </w:r>
          </w:p>
          <w:p w14:paraId="0000039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33CECA12" w14:textId="77777777" w:rsidTr="00E134EC">
        <w:trPr>
          <w:trHeight w:val="132"/>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1. Mô tả công việc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F" w14:textId="1F68AB86" w:rsidR="00DA1E0F" w:rsidRPr="005315E3" w:rsidRDefault="00735C55" w:rsidP="00643281">
            <w:pPr>
              <w:spacing w:after="0" w:line="240" w:lineRule="auto"/>
              <w:ind w:right="63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thay đổi các quy định trên hệ thống quản lý </w:t>
            </w:r>
            <w:r w:rsidRPr="005315E3">
              <w:rPr>
                <w:rFonts w:ascii="Times New Roman" w:eastAsia="Times New Roman" w:hAnsi="Times New Roman" w:cs="Times New Roman"/>
                <w:color w:val="000000"/>
                <w:sz w:val="26"/>
                <w:szCs w:val="26"/>
              </w:rPr>
              <w:t>khách sạn khi cần thiết.</w:t>
            </w:r>
          </w:p>
        </w:tc>
      </w:tr>
      <w:tr w:rsidR="00DA1E0F" w:rsidRPr="005315E3" w14:paraId="1F2AEB62" w14:textId="77777777" w:rsidTr="00E134EC">
        <w:trPr>
          <w:trHeight w:val="852"/>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1" w14:textId="77777777" w:rsidR="00DA1E0F" w:rsidRPr="005315E3" w:rsidRDefault="00735C55" w:rsidP="00643281">
            <w:pPr>
              <w:spacing w:after="0" w:line="240" w:lineRule="auto"/>
              <w:ind w:right="15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2. Điều kiện bắt đầu (kích hoạt)</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2" w14:textId="77777777" w:rsidR="00DA1E0F" w:rsidRPr="005315E3" w:rsidRDefault="00735C55" w:rsidP="00643281">
            <w:pPr>
              <w:spacing w:after="0" w:line="240" w:lineRule="auto"/>
              <w:ind w:right="61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đăng nhập thành công vào hệ thống quản lý khách sạn.  </w:t>
            </w:r>
          </w:p>
          <w:p w14:paraId="000003A3" w14:textId="77777777" w:rsidR="00DA1E0F" w:rsidRPr="005315E3" w:rsidRDefault="00735C55" w:rsidP="00643281">
            <w:pPr>
              <w:spacing w:after="0" w:line="240" w:lineRule="auto"/>
              <w:ind w:right="61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-Giám đốc khách sạn ra quyết định thay đổi các quy định của khách sạn.</w:t>
            </w:r>
          </w:p>
        </w:tc>
      </w:tr>
      <w:tr w:rsidR="00DA1E0F" w:rsidRPr="005315E3" w14:paraId="4C94D615" w14:textId="77777777" w:rsidTr="00E134EC">
        <w:trPr>
          <w:trHeight w:val="2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5" w14:textId="77777777" w:rsidR="00DA1E0F" w:rsidRPr="005315E3" w:rsidRDefault="00735C55" w:rsidP="00643281">
            <w:pPr>
              <w:spacing w:after="0" w:line="240" w:lineRule="auto"/>
              <w:ind w:right="157"/>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3. Thông tin đầu vào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Quy định cần thay đổi và giá trị mới cần được thiết lập.</w:t>
            </w:r>
          </w:p>
        </w:tc>
      </w:tr>
      <w:tr w:rsidR="00DA1E0F" w:rsidRPr="005315E3" w14:paraId="04E5C869" w14:textId="77777777" w:rsidTr="00E134EC">
        <w:trPr>
          <w:trHeight w:val="2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4. Kết quả đầu ra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Quy định được thêm mới.</w:t>
            </w:r>
          </w:p>
        </w:tc>
      </w:tr>
      <w:tr w:rsidR="00DA1E0F" w:rsidRPr="005315E3" w14:paraId="7E462361" w14:textId="77777777" w:rsidTr="00E134EC">
        <w:trPr>
          <w:trHeight w:val="25"/>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B" w14:textId="77777777" w:rsidR="00DA1E0F" w:rsidRPr="005315E3" w:rsidRDefault="00735C55" w:rsidP="00643281">
            <w:pPr>
              <w:spacing w:after="0" w:line="240" w:lineRule="auto"/>
              <w:ind w:right="179"/>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5. Nơi sử dụng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Giao diện chức năng hệ thống.</w:t>
            </w:r>
          </w:p>
        </w:tc>
      </w:tr>
      <w:tr w:rsidR="00DA1E0F" w:rsidRPr="005315E3" w14:paraId="63C84C21" w14:textId="77777777" w:rsidTr="00E134EC">
        <w:trPr>
          <w:trHeight w:val="393"/>
        </w:trPr>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6. Những quy tắc, điều kiện đi kèm </w:t>
            </w:r>
          </w:p>
        </w:tc>
        <w:tc>
          <w:tcPr>
            <w:tcW w:w="66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F"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-Thay đổi đúng quy định.</w:t>
            </w:r>
          </w:p>
          <w:p w14:paraId="000003B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-Mang tính chất công việc.</w:t>
            </w:r>
          </w:p>
        </w:tc>
      </w:tr>
    </w:tbl>
    <w:p w14:paraId="000003C1" w14:textId="77777777" w:rsidR="00DA1E0F" w:rsidRPr="005315E3" w:rsidRDefault="00DA1E0F" w:rsidP="00643281">
      <w:pPr>
        <w:jc w:val="both"/>
        <w:rPr>
          <w:rFonts w:ascii="Times New Roman" w:eastAsia="Times New Roman" w:hAnsi="Times New Roman" w:cs="Times New Roman"/>
          <w:sz w:val="26"/>
          <w:szCs w:val="26"/>
        </w:rPr>
      </w:pPr>
    </w:p>
    <w:p w14:paraId="000003C2" w14:textId="77777777" w:rsidR="00DA1E0F" w:rsidRPr="005315E3" w:rsidRDefault="00735C55" w:rsidP="00643281">
      <w:pPr>
        <w:numPr>
          <w:ilvl w:val="4"/>
          <w:numId w:val="13"/>
        </w:numPr>
        <w:pBdr>
          <w:top w:val="nil"/>
          <w:left w:val="nil"/>
          <w:bottom w:val="nil"/>
          <w:right w:val="nil"/>
          <w:between w:val="nil"/>
        </w:pBdr>
        <w:spacing w:after="0"/>
        <w:ind w:hanging="3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Tổng hợp các dữ liệu</w:t>
      </w:r>
    </w:p>
    <w:p w14:paraId="000003C3" w14:textId="77777777" w:rsidR="00DA1E0F" w:rsidRPr="005315E3" w:rsidRDefault="00735C55" w:rsidP="00643281">
      <w:pPr>
        <w:pBdr>
          <w:top w:val="nil"/>
          <w:left w:val="nil"/>
          <w:bottom w:val="nil"/>
          <w:right w:val="nil"/>
          <w:between w:val="nil"/>
        </w:pBdr>
        <w:ind w:left="-56"/>
        <w:jc w:val="both"/>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Bảng 5: Tổng hợp các dữ liệu</w:t>
      </w:r>
    </w:p>
    <w:tbl>
      <w:tblPr>
        <w:tblStyle w:val="af0"/>
        <w:tblW w:w="10094" w:type="dxa"/>
        <w:tblInd w:w="-294" w:type="dxa"/>
        <w:tblLayout w:type="fixed"/>
        <w:tblLook w:val="0400" w:firstRow="0" w:lastRow="0" w:firstColumn="0" w:lastColumn="0" w:noHBand="0" w:noVBand="1"/>
      </w:tblPr>
      <w:tblGrid>
        <w:gridCol w:w="3434"/>
        <w:gridCol w:w="4770"/>
        <w:gridCol w:w="1890"/>
      </w:tblGrid>
      <w:tr w:rsidR="00DA1E0F" w:rsidRPr="005315E3" w14:paraId="161D6CA0" w14:textId="77777777" w:rsidTr="00E134EC">
        <w:trPr>
          <w:trHeight w:val="123"/>
        </w:trPr>
        <w:tc>
          <w:tcPr>
            <w:tcW w:w="34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4" w14:textId="77777777" w:rsidR="00DA1E0F" w:rsidRPr="005315E3" w:rsidRDefault="00735C55" w:rsidP="00643281">
            <w:pPr>
              <w:spacing w:after="0" w:line="240" w:lineRule="auto"/>
              <w:ind w:right="128"/>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Dự án: Quản lý khách sạn. </w:t>
            </w:r>
          </w:p>
          <w:p w14:paraId="000003C5" w14:textId="59F305DD"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Đặng Vũ</w:t>
            </w:r>
            <w:r w:rsidRPr="005315E3">
              <w:rPr>
                <w:rFonts w:ascii="Times New Roman" w:eastAsia="Times New Roman" w:hAnsi="Times New Roman" w:cs="Times New Roman"/>
                <w:b/>
                <w:color w:val="000000"/>
                <w:sz w:val="26"/>
                <w:szCs w:val="26"/>
              </w:rPr>
              <w:t> Phương Uyên.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6" w14:textId="5B34D33D" w:rsidR="00DA1E0F" w:rsidRPr="005315E3" w:rsidRDefault="00735C55" w:rsidP="00643281">
            <w:pPr>
              <w:spacing w:after="0" w:line="240" w:lineRule="auto"/>
              <w:ind w:right="15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thức/ xử lý: Quản lý</w:t>
            </w:r>
            <w:r w:rsidRPr="005315E3">
              <w:rPr>
                <w:rFonts w:ascii="Times New Roman" w:eastAsia="Times New Roman" w:hAnsi="Times New Roman" w:cs="Times New Roman"/>
                <w:color w:val="000000"/>
                <w:sz w:val="26"/>
                <w:szCs w:val="26"/>
              </w:rPr>
              <w:t xml:space="preserve"> nhân sự</w:t>
            </w:r>
          </w:p>
        </w:tc>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1 </w:t>
            </w:r>
          </w:p>
          <w:p w14:paraId="000003C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01DCF96A" w14:textId="77777777" w:rsidTr="00E134EC">
        <w:trPr>
          <w:trHeight w:val="679"/>
        </w:trPr>
        <w:tc>
          <w:tcPr>
            <w:tcW w:w="343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9"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Dữ liệu: Nhân viên</w:t>
            </w:r>
          </w:p>
        </w:tc>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B"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r>
      <w:tr w:rsidR="00DA1E0F" w:rsidRPr="005315E3" w14:paraId="15590F55" w14:textId="77777777" w:rsidTr="00E134EC">
        <w:trPr>
          <w:trHeight w:val="501"/>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nghĩa: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D" w14:textId="40C4EE3D" w:rsidR="00DA1E0F" w:rsidRPr="005315E3" w:rsidRDefault="00735C55" w:rsidP="00643281">
            <w:pPr>
              <w:spacing w:after="0" w:line="240" w:lineRule="auto"/>
              <w:ind w:right="10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Dữ liệu dùng để nhận dạng những nhân viên làm việc tại </w:t>
            </w:r>
            <w:r w:rsidRPr="005315E3">
              <w:rPr>
                <w:rFonts w:ascii="Times New Roman" w:eastAsia="Times New Roman" w:hAnsi="Times New Roman" w:cs="Times New Roman"/>
                <w:color w:val="000000"/>
                <w:sz w:val="26"/>
                <w:szCs w:val="26"/>
              </w:rPr>
              <w:t>khách sạn, mỗi giá trị dữ liệu tương ứng một nhân viên</w:t>
            </w:r>
            <w:r w:rsidRPr="005315E3">
              <w:rPr>
                <w:rFonts w:ascii="Times New Roman" w:eastAsia="Times New Roman" w:hAnsi="Times New Roman" w:cs="Times New Roman"/>
                <w:color w:val="000000"/>
                <w:sz w:val="26"/>
                <w:szCs w:val="26"/>
              </w:rPr>
              <w:t xml:space="preserve"> duy nhất.</w:t>
            </w:r>
          </w:p>
        </w:tc>
      </w:tr>
      <w:tr w:rsidR="00DA1E0F" w:rsidRPr="005315E3" w14:paraId="14ADEFB9" w14:textId="77777777" w:rsidTr="00E134EC">
        <w:trPr>
          <w:trHeight w:val="330"/>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dạng dữ liệu: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D0" w14:textId="77777777" w:rsidR="00DA1E0F" w:rsidRPr="005315E3" w:rsidRDefault="00735C55" w:rsidP="00643281">
            <w:pPr>
              <w:spacing w:after="0" w:line="240" w:lineRule="auto"/>
              <w:ind w:right="2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Kiểu ký tự, từ 30 đến 40 ký tự, các ký tự đầu mỗi chữ cái viết hoa.</w:t>
            </w:r>
          </w:p>
        </w:tc>
      </w:tr>
      <w:tr w:rsidR="00DA1E0F" w:rsidRPr="005315E3" w14:paraId="6FD24D64" w14:textId="77777777" w:rsidTr="00E134EC">
        <w:trPr>
          <w:trHeight w:val="33"/>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D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Số lượng: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D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Tối đa 100 nhân viên.</w:t>
            </w:r>
          </w:p>
        </w:tc>
      </w:tr>
      <w:tr w:rsidR="00DA1E0F" w:rsidRPr="005315E3" w14:paraId="71EFF694" w14:textId="77777777" w:rsidTr="00E134EC">
        <w:trPr>
          <w:trHeight w:val="680"/>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D5"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Mô tả: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D6" w14:textId="77777777" w:rsidR="00DA1E0F" w:rsidRPr="005315E3" w:rsidRDefault="00735C55" w:rsidP="00643281">
            <w:pPr>
              <w:spacing w:before="34" w:after="0" w:line="240" w:lineRule="auto"/>
              <w:ind w:right="7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Họ và tên nhân viên không được viết tắt, phải viết đầy đủ và có thể trùng nhau. </w:t>
            </w:r>
          </w:p>
          <w:p w14:paraId="000003D7" w14:textId="77777777" w:rsidR="00DA1E0F" w:rsidRPr="005315E3" w:rsidRDefault="00735C55" w:rsidP="00643281">
            <w:pPr>
              <w:spacing w:before="34" w:after="0" w:line="240" w:lineRule="auto"/>
              <w:ind w:right="7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Mỗi nhân viên sẽ có 1 mã riêng biệt.</w:t>
            </w:r>
          </w:p>
          <w:p w14:paraId="000003D8" w14:textId="77777777" w:rsidR="00DA1E0F" w:rsidRPr="005315E3" w:rsidRDefault="00735C55" w:rsidP="00643281">
            <w:pPr>
              <w:spacing w:before="34" w:after="0" w:line="240" w:lineRule="auto"/>
              <w:ind w:right="76"/>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Ngoài ra, hệ thống có chứa một số thông tin khác như giới tính, ngày sinh, chức vụ, …</w:t>
            </w:r>
          </w:p>
        </w:tc>
      </w:tr>
    </w:tbl>
    <w:p w14:paraId="381D99D9" w14:textId="77777777" w:rsidR="00EC3FE5" w:rsidRPr="005315E3" w:rsidRDefault="00EC3FE5" w:rsidP="00643281">
      <w:pPr>
        <w:spacing w:after="240" w:line="240" w:lineRule="auto"/>
        <w:jc w:val="both"/>
        <w:rPr>
          <w:rFonts w:ascii="Times New Roman" w:eastAsia="Times New Roman" w:hAnsi="Times New Roman" w:cs="Times New Roman"/>
          <w:sz w:val="26"/>
          <w:szCs w:val="26"/>
        </w:rPr>
      </w:pPr>
    </w:p>
    <w:tbl>
      <w:tblPr>
        <w:tblStyle w:val="af1"/>
        <w:tblW w:w="10094" w:type="dxa"/>
        <w:tblInd w:w="-294" w:type="dxa"/>
        <w:tblLayout w:type="fixed"/>
        <w:tblLook w:val="0400" w:firstRow="0" w:lastRow="0" w:firstColumn="0" w:lastColumn="0" w:noHBand="0" w:noVBand="1"/>
      </w:tblPr>
      <w:tblGrid>
        <w:gridCol w:w="3434"/>
        <w:gridCol w:w="4770"/>
        <w:gridCol w:w="1890"/>
      </w:tblGrid>
      <w:tr w:rsidR="00DA1E0F" w:rsidRPr="005315E3" w14:paraId="1DD37258" w14:textId="77777777" w:rsidTr="00E134EC">
        <w:trPr>
          <w:trHeight w:val="195"/>
        </w:trPr>
        <w:tc>
          <w:tcPr>
            <w:tcW w:w="34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DB" w14:textId="77777777" w:rsidR="00DA1E0F" w:rsidRPr="005315E3" w:rsidRDefault="00735C55" w:rsidP="00643281">
            <w:pPr>
              <w:spacing w:after="0" w:line="240" w:lineRule="auto"/>
              <w:ind w:right="128"/>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Dự án: Quản lý khách sạn </w:t>
            </w:r>
          </w:p>
          <w:p w14:paraId="000003DC" w14:textId="5DF47499"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Đặng Vũ </w:t>
            </w:r>
            <w:r w:rsidRPr="005315E3">
              <w:rPr>
                <w:rFonts w:ascii="Times New Roman" w:eastAsia="Times New Roman" w:hAnsi="Times New Roman" w:cs="Times New Roman"/>
                <w:b/>
                <w:color w:val="000000"/>
                <w:sz w:val="26"/>
                <w:szCs w:val="26"/>
              </w:rPr>
              <w:t>Phương Uyên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DD" w14:textId="0629F4A4" w:rsidR="00DA1E0F" w:rsidRPr="005315E3" w:rsidRDefault="00735C55" w:rsidP="00643281">
            <w:pPr>
              <w:spacing w:after="0" w:line="240" w:lineRule="auto"/>
              <w:ind w:right="15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thức/ xử lý: Quản lý</w:t>
            </w:r>
            <w:r w:rsidRPr="005315E3">
              <w:rPr>
                <w:rFonts w:ascii="Times New Roman" w:eastAsia="Times New Roman" w:hAnsi="Times New Roman" w:cs="Times New Roman"/>
                <w:color w:val="000000"/>
                <w:sz w:val="26"/>
                <w:szCs w:val="26"/>
              </w:rPr>
              <w:t xml:space="preserve"> khách hàng.</w:t>
            </w:r>
          </w:p>
        </w:tc>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D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2 </w:t>
            </w:r>
          </w:p>
          <w:p w14:paraId="000003D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53D66712" w14:textId="77777777" w:rsidTr="00E134EC">
        <w:trPr>
          <w:trHeight w:val="312"/>
        </w:trPr>
        <w:tc>
          <w:tcPr>
            <w:tcW w:w="343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0"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1" w14:textId="77777777" w:rsidR="00DA1E0F" w:rsidRPr="005315E3" w:rsidRDefault="00735C55" w:rsidP="00643281">
            <w:pPr>
              <w:spacing w:after="0" w:line="240" w:lineRule="auto"/>
              <w:ind w:left="11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Dữ liệu: Khách hàng</w:t>
            </w:r>
          </w:p>
        </w:tc>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2"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r>
      <w:tr w:rsidR="00DA1E0F" w:rsidRPr="005315E3" w14:paraId="633CF3DB" w14:textId="77777777" w:rsidTr="00E134EC">
        <w:trPr>
          <w:trHeight w:val="942"/>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nghĩa: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4" w14:textId="5CF60139" w:rsidR="00DA1E0F" w:rsidRPr="005315E3" w:rsidRDefault="00735C55" w:rsidP="00643281">
            <w:pPr>
              <w:spacing w:after="0" w:line="240" w:lineRule="auto"/>
              <w:ind w:right="17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Dữ liệu dùng để định dạng các du khách đã và đang đến </w:t>
            </w:r>
            <w:r w:rsidRPr="005315E3">
              <w:rPr>
                <w:rFonts w:ascii="Times New Roman" w:eastAsia="Times New Roman" w:hAnsi="Times New Roman" w:cs="Times New Roman"/>
                <w:color w:val="000000"/>
                <w:sz w:val="26"/>
                <w:szCs w:val="26"/>
              </w:rPr>
              <w:t>thuê phòng tại khách sạn, mỗi giá trị dữ liệu tương ứng </w:t>
            </w:r>
            <w:r w:rsidRPr="005315E3">
              <w:rPr>
                <w:rFonts w:ascii="Times New Roman" w:eastAsia="Times New Roman" w:hAnsi="Times New Roman" w:cs="Times New Roman"/>
                <w:color w:val="000000"/>
                <w:sz w:val="26"/>
                <w:szCs w:val="26"/>
              </w:rPr>
              <w:t>một khách hàng duy nhất.</w:t>
            </w:r>
          </w:p>
        </w:tc>
      </w:tr>
      <w:tr w:rsidR="00DA1E0F" w:rsidRPr="005315E3" w14:paraId="3463FBFD" w14:textId="77777777" w:rsidTr="00E134EC">
        <w:trPr>
          <w:trHeight w:val="321"/>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dạng dữ liệu: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7" w14:textId="77777777" w:rsidR="00DA1E0F" w:rsidRPr="005315E3" w:rsidRDefault="00735C55" w:rsidP="00643281">
            <w:pPr>
              <w:spacing w:after="0" w:line="240" w:lineRule="auto"/>
              <w:ind w:right="2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Kiểu ký tự, từ 30 đến 40 ký tự, các ký tự đầu mỗi chữ cái viết hoa.</w:t>
            </w:r>
          </w:p>
        </w:tc>
      </w:tr>
      <w:tr w:rsidR="00DA1E0F" w:rsidRPr="005315E3" w14:paraId="7AC6F42B" w14:textId="77777777" w:rsidTr="00E134EC">
        <w:trPr>
          <w:trHeight w:val="501"/>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Số lượng: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Không giới hạn. </w:t>
            </w:r>
          </w:p>
        </w:tc>
      </w:tr>
      <w:tr w:rsidR="00DA1E0F" w:rsidRPr="005315E3" w14:paraId="3D921EF7" w14:textId="77777777" w:rsidTr="00E134EC">
        <w:trPr>
          <w:trHeight w:val="1005"/>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Mô tả: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D" w14:textId="77777777" w:rsidR="00DA1E0F" w:rsidRPr="005315E3" w:rsidRDefault="00735C55" w:rsidP="00643281">
            <w:pPr>
              <w:spacing w:before="34" w:after="0" w:line="240" w:lineRule="auto"/>
              <w:ind w:right="7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Họ và tên khách hàng không được viết tắt, phải viết đầy đủ và có thể trùng nhau. </w:t>
            </w:r>
          </w:p>
          <w:p w14:paraId="000003EE" w14:textId="77777777" w:rsidR="00DA1E0F" w:rsidRPr="005315E3" w:rsidRDefault="00735C55" w:rsidP="00643281">
            <w:pPr>
              <w:spacing w:before="34" w:after="0" w:line="240" w:lineRule="auto"/>
              <w:ind w:right="7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Mỗi khách hàng sẽ có 1 mã riêng biệt.</w:t>
            </w:r>
          </w:p>
        </w:tc>
      </w:tr>
    </w:tbl>
    <w:p w14:paraId="000003F0" w14:textId="77777777" w:rsidR="00DA1E0F" w:rsidRPr="005315E3" w:rsidRDefault="00DA1E0F" w:rsidP="00643281">
      <w:pPr>
        <w:spacing w:after="240" w:line="240" w:lineRule="auto"/>
        <w:jc w:val="both"/>
        <w:rPr>
          <w:rFonts w:ascii="Times New Roman" w:eastAsia="Times New Roman" w:hAnsi="Times New Roman" w:cs="Times New Roman"/>
          <w:sz w:val="26"/>
          <w:szCs w:val="26"/>
        </w:rPr>
      </w:pPr>
    </w:p>
    <w:tbl>
      <w:tblPr>
        <w:tblStyle w:val="af2"/>
        <w:tblW w:w="10094" w:type="dxa"/>
        <w:tblInd w:w="-294" w:type="dxa"/>
        <w:tblLayout w:type="fixed"/>
        <w:tblLook w:val="0400" w:firstRow="0" w:lastRow="0" w:firstColumn="0" w:lastColumn="0" w:noHBand="0" w:noVBand="1"/>
      </w:tblPr>
      <w:tblGrid>
        <w:gridCol w:w="3434"/>
        <w:gridCol w:w="4770"/>
        <w:gridCol w:w="1890"/>
      </w:tblGrid>
      <w:tr w:rsidR="00DA1E0F" w:rsidRPr="005315E3" w14:paraId="29BAC19F" w14:textId="77777777" w:rsidTr="00E134EC">
        <w:trPr>
          <w:trHeight w:val="510"/>
        </w:trPr>
        <w:tc>
          <w:tcPr>
            <w:tcW w:w="34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1" w14:textId="77777777" w:rsidR="00DA1E0F" w:rsidRPr="005315E3" w:rsidRDefault="00735C55" w:rsidP="00643281">
            <w:pPr>
              <w:spacing w:after="0" w:line="240" w:lineRule="auto"/>
              <w:ind w:right="128"/>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Dự án: Quản lý khách sạn </w:t>
            </w:r>
          </w:p>
          <w:p w14:paraId="000003F2" w14:textId="62A3E96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Đặng Vũ</w:t>
            </w:r>
            <w:r w:rsidRPr="005315E3">
              <w:rPr>
                <w:rFonts w:ascii="Times New Roman" w:eastAsia="Times New Roman" w:hAnsi="Times New Roman" w:cs="Times New Roman"/>
                <w:b/>
                <w:color w:val="000000"/>
                <w:sz w:val="26"/>
                <w:szCs w:val="26"/>
              </w:rPr>
              <w:t> Phương Uyên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3" w14:textId="791A2FE6" w:rsidR="00DA1E0F" w:rsidRPr="005315E3" w:rsidRDefault="00735C55" w:rsidP="00643281">
            <w:pPr>
              <w:spacing w:after="0" w:line="240" w:lineRule="auto"/>
              <w:ind w:right="15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Công thức/ xử lý: Quản </w:t>
            </w:r>
            <w:r w:rsidR="00EC3FE5" w:rsidRPr="005315E3">
              <w:rPr>
                <w:rFonts w:ascii="Times New Roman" w:eastAsia="Times New Roman" w:hAnsi="Times New Roman" w:cs="Times New Roman"/>
                <w:color w:val="000000"/>
                <w:sz w:val="26"/>
                <w:szCs w:val="26"/>
              </w:rPr>
              <w:t>lý phòng</w:t>
            </w:r>
            <w:r w:rsidRPr="005315E3">
              <w:rPr>
                <w:rFonts w:ascii="Times New Roman" w:eastAsia="Times New Roman" w:hAnsi="Times New Roman" w:cs="Times New Roman"/>
                <w:color w:val="000000"/>
                <w:sz w:val="26"/>
                <w:szCs w:val="26"/>
              </w:rPr>
              <w:t>.</w:t>
            </w:r>
          </w:p>
        </w:tc>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3 </w:t>
            </w:r>
          </w:p>
          <w:p w14:paraId="000003F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7CA2CD12" w14:textId="77777777" w:rsidTr="00E134EC">
        <w:trPr>
          <w:trHeight w:val="231"/>
        </w:trPr>
        <w:tc>
          <w:tcPr>
            <w:tcW w:w="343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6"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Dữ liệu: Phòng</w:t>
            </w:r>
          </w:p>
        </w:tc>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8"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r>
      <w:tr w:rsidR="00DA1E0F" w:rsidRPr="005315E3" w14:paraId="0CA2235A" w14:textId="77777777" w:rsidTr="00E134EC">
        <w:trPr>
          <w:trHeight w:val="879"/>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nghĩa: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A" w14:textId="4608BAC2" w:rsidR="00DA1E0F" w:rsidRPr="005315E3" w:rsidRDefault="00735C55" w:rsidP="00643281">
            <w:pPr>
              <w:spacing w:after="0" w:line="240" w:lineRule="auto"/>
              <w:ind w:right="9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Dữ liệu dùng để định dạng các phòng mà du khách đã </w:t>
            </w:r>
            <w:r w:rsidR="00EC3FE5" w:rsidRPr="005315E3">
              <w:rPr>
                <w:rFonts w:ascii="Times New Roman" w:eastAsia="Times New Roman" w:hAnsi="Times New Roman" w:cs="Times New Roman"/>
                <w:color w:val="000000"/>
                <w:sz w:val="26"/>
                <w:szCs w:val="26"/>
              </w:rPr>
              <w:t>và đang</w:t>
            </w:r>
            <w:r w:rsidRPr="005315E3">
              <w:rPr>
                <w:rFonts w:ascii="Times New Roman" w:eastAsia="Times New Roman" w:hAnsi="Times New Roman" w:cs="Times New Roman"/>
                <w:color w:val="000000"/>
                <w:sz w:val="26"/>
                <w:szCs w:val="26"/>
              </w:rPr>
              <w:t xml:space="preserve"> đến thuê tại khách sạn, mỗi giá trị dữ liệu </w:t>
            </w:r>
            <w:r w:rsidR="00EC3FE5" w:rsidRPr="005315E3">
              <w:rPr>
                <w:rFonts w:ascii="Times New Roman" w:eastAsia="Times New Roman" w:hAnsi="Times New Roman" w:cs="Times New Roman"/>
                <w:color w:val="000000"/>
                <w:sz w:val="26"/>
                <w:szCs w:val="26"/>
              </w:rPr>
              <w:t>tương ứng</w:t>
            </w:r>
            <w:r w:rsidRPr="005315E3">
              <w:rPr>
                <w:rFonts w:ascii="Times New Roman" w:eastAsia="Times New Roman" w:hAnsi="Times New Roman" w:cs="Times New Roman"/>
                <w:color w:val="000000"/>
                <w:sz w:val="26"/>
                <w:szCs w:val="26"/>
              </w:rPr>
              <w:t xml:space="preserve"> một khách hàng duy nhất.</w:t>
            </w:r>
          </w:p>
        </w:tc>
      </w:tr>
      <w:tr w:rsidR="00DA1E0F" w:rsidRPr="005315E3" w14:paraId="4332F841" w14:textId="77777777" w:rsidTr="00E134EC">
        <w:trPr>
          <w:trHeight w:val="663"/>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dạng dữ liệu: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D" w14:textId="77777777" w:rsidR="00DA1E0F" w:rsidRPr="005315E3" w:rsidRDefault="00735C55" w:rsidP="00643281">
            <w:pPr>
              <w:spacing w:after="0" w:line="240" w:lineRule="auto"/>
              <w:ind w:right="2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Kiểu ký tự, gồm có 7 ký tự trong đó 3 ký tự đầu thể hiện loại phòng và các ký tự tiếp theo thể hiện vị trí phòng và số phòng.</w:t>
            </w:r>
          </w:p>
        </w:tc>
      </w:tr>
      <w:tr w:rsidR="00DA1E0F" w:rsidRPr="005315E3" w14:paraId="156AB72C" w14:textId="77777777" w:rsidTr="00E134EC">
        <w:trPr>
          <w:trHeight w:val="600"/>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Số lượng: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0" w14:textId="3C5C08B8" w:rsidR="00DA1E0F" w:rsidRPr="005315E3" w:rsidRDefault="00735C55" w:rsidP="00643281">
            <w:pPr>
              <w:spacing w:after="0" w:line="240" w:lineRule="auto"/>
              <w:ind w:right="411"/>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Có 20 phòng ngủ tại khách sạn và nhiều phòng khác phục vụ cho nhu cầu làm việc và đáp ứng dịch vụ </w:t>
            </w:r>
            <w:r w:rsidR="00EC3FE5" w:rsidRPr="005315E3">
              <w:rPr>
                <w:rFonts w:ascii="Times New Roman" w:eastAsia="Times New Roman" w:hAnsi="Times New Roman" w:cs="Times New Roman"/>
                <w:color w:val="000000"/>
                <w:sz w:val="26"/>
                <w:szCs w:val="26"/>
              </w:rPr>
              <w:t>cho khách</w:t>
            </w:r>
            <w:r w:rsidRPr="005315E3">
              <w:rPr>
                <w:rFonts w:ascii="Times New Roman" w:eastAsia="Times New Roman" w:hAnsi="Times New Roman" w:cs="Times New Roman"/>
                <w:color w:val="000000"/>
                <w:sz w:val="26"/>
                <w:szCs w:val="26"/>
              </w:rPr>
              <w:t xml:space="preserve"> hàng. </w:t>
            </w:r>
          </w:p>
        </w:tc>
      </w:tr>
      <w:tr w:rsidR="00DA1E0F" w:rsidRPr="005315E3" w14:paraId="3A01D97E" w14:textId="77777777" w:rsidTr="00E134EC">
        <w:trPr>
          <w:trHeight w:val="1770"/>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Mô tả: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3" w14:textId="77777777" w:rsidR="00DA1E0F" w:rsidRPr="005315E3" w:rsidRDefault="00735C55" w:rsidP="00643281">
            <w:pPr>
              <w:spacing w:after="0" w:line="240" w:lineRule="auto"/>
              <w:ind w:right="1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Mỗi phòng có một mã riêng biệt, không trùng lặp nhau và là duy nhất. </w:t>
            </w:r>
          </w:p>
          <w:p w14:paraId="00000404" w14:textId="77777777" w:rsidR="00DA1E0F" w:rsidRPr="005315E3" w:rsidRDefault="00735C55" w:rsidP="00643281">
            <w:pPr>
              <w:spacing w:after="0" w:line="240" w:lineRule="auto"/>
              <w:ind w:right="1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Ngoài thông tin mã phòng để đặc trưng cho từng phòng, Lucifer’s Hotel còn lưu trữ một vài thông tin kèm theo như mã loại phòng, tình trạng phòng, giá phòng và các ghi chú.</w:t>
            </w:r>
          </w:p>
          <w:p w14:paraId="00000405" w14:textId="77777777" w:rsidR="00DA1E0F" w:rsidRPr="005315E3" w:rsidRDefault="00DA1E0F" w:rsidP="00643281">
            <w:pPr>
              <w:spacing w:after="0" w:line="240" w:lineRule="auto"/>
              <w:ind w:left="493" w:right="147" w:hanging="339"/>
              <w:jc w:val="both"/>
              <w:rPr>
                <w:rFonts w:ascii="Times New Roman" w:eastAsia="Times New Roman" w:hAnsi="Times New Roman" w:cs="Times New Roman"/>
                <w:sz w:val="26"/>
                <w:szCs w:val="26"/>
              </w:rPr>
            </w:pPr>
          </w:p>
        </w:tc>
      </w:tr>
    </w:tbl>
    <w:p w14:paraId="00000407"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bl>
      <w:tblPr>
        <w:tblStyle w:val="af3"/>
        <w:tblW w:w="10094" w:type="dxa"/>
        <w:tblInd w:w="-294" w:type="dxa"/>
        <w:tblLayout w:type="fixed"/>
        <w:tblLook w:val="0400" w:firstRow="0" w:lastRow="0" w:firstColumn="0" w:lastColumn="0" w:noHBand="0" w:noVBand="1"/>
      </w:tblPr>
      <w:tblGrid>
        <w:gridCol w:w="3434"/>
        <w:gridCol w:w="4770"/>
        <w:gridCol w:w="1890"/>
      </w:tblGrid>
      <w:tr w:rsidR="00DA1E0F" w:rsidRPr="005315E3" w14:paraId="74018DB0" w14:textId="77777777" w:rsidTr="00E134EC">
        <w:trPr>
          <w:trHeight w:val="321"/>
        </w:trPr>
        <w:tc>
          <w:tcPr>
            <w:tcW w:w="34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8" w14:textId="77777777" w:rsidR="00DA1E0F" w:rsidRPr="005315E3" w:rsidRDefault="00735C55" w:rsidP="00643281">
            <w:pPr>
              <w:spacing w:after="0" w:line="240" w:lineRule="auto"/>
              <w:ind w:right="128"/>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Dự án: Quản lý khách sạn </w:t>
            </w:r>
          </w:p>
          <w:p w14:paraId="00000409" w14:textId="1414C3A0"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 xml:space="preserve">Người </w:t>
            </w:r>
            <w:r w:rsidR="00EC3FE5" w:rsidRPr="005315E3">
              <w:rPr>
                <w:rFonts w:ascii="Times New Roman" w:eastAsia="Times New Roman" w:hAnsi="Times New Roman" w:cs="Times New Roman"/>
                <w:b/>
                <w:color w:val="000000"/>
                <w:sz w:val="26"/>
                <w:szCs w:val="26"/>
              </w:rPr>
              <w:t>lập: Đặng</w:t>
            </w:r>
            <w:r w:rsidRPr="005315E3">
              <w:rPr>
                <w:rFonts w:ascii="Times New Roman" w:eastAsia="Times New Roman" w:hAnsi="Times New Roman" w:cs="Times New Roman"/>
                <w:b/>
                <w:color w:val="000000"/>
                <w:sz w:val="26"/>
                <w:szCs w:val="26"/>
              </w:rPr>
              <w:t xml:space="preserve"> </w:t>
            </w:r>
            <w:r w:rsidR="00E134EC" w:rsidRPr="005315E3">
              <w:rPr>
                <w:rFonts w:ascii="Times New Roman" w:eastAsia="Times New Roman" w:hAnsi="Times New Roman" w:cs="Times New Roman"/>
                <w:b/>
                <w:color w:val="000000"/>
                <w:sz w:val="26"/>
                <w:szCs w:val="26"/>
              </w:rPr>
              <w:t>Vũ Phương</w:t>
            </w:r>
            <w:r w:rsidRPr="005315E3">
              <w:rPr>
                <w:rFonts w:ascii="Times New Roman" w:eastAsia="Times New Roman" w:hAnsi="Times New Roman" w:cs="Times New Roman"/>
                <w:b/>
                <w:color w:val="000000"/>
                <w:sz w:val="26"/>
                <w:szCs w:val="26"/>
              </w:rPr>
              <w:t xml:space="preserve"> Uyên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A" w14:textId="63EFB8F8" w:rsidR="00DA1E0F" w:rsidRPr="005315E3" w:rsidRDefault="00735C55" w:rsidP="00643281">
            <w:pPr>
              <w:spacing w:after="0" w:line="240" w:lineRule="auto"/>
              <w:ind w:right="15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Công thức/ xử lý: Quản </w:t>
            </w:r>
            <w:r w:rsidR="00EC3FE5" w:rsidRPr="005315E3">
              <w:rPr>
                <w:rFonts w:ascii="Times New Roman" w:eastAsia="Times New Roman" w:hAnsi="Times New Roman" w:cs="Times New Roman"/>
                <w:color w:val="000000"/>
                <w:sz w:val="26"/>
                <w:szCs w:val="26"/>
              </w:rPr>
              <w:t>lý dịch</w:t>
            </w:r>
            <w:r w:rsidRPr="005315E3">
              <w:rPr>
                <w:rFonts w:ascii="Times New Roman" w:eastAsia="Times New Roman" w:hAnsi="Times New Roman" w:cs="Times New Roman"/>
                <w:color w:val="000000"/>
                <w:sz w:val="26"/>
                <w:szCs w:val="26"/>
              </w:rPr>
              <w:t xml:space="preserve"> vụ</w:t>
            </w:r>
          </w:p>
        </w:tc>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B"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4 </w:t>
            </w:r>
          </w:p>
          <w:p w14:paraId="0000040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7AA58DBF" w14:textId="77777777" w:rsidTr="00E134EC">
        <w:trPr>
          <w:trHeight w:val="51"/>
        </w:trPr>
        <w:tc>
          <w:tcPr>
            <w:tcW w:w="343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D"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Dữ liệu: Tên dịch vụ</w:t>
            </w:r>
          </w:p>
        </w:tc>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F"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r>
      <w:tr w:rsidR="00DA1E0F" w:rsidRPr="005315E3" w14:paraId="3C3BDF7C" w14:textId="77777777" w:rsidTr="00E134EC">
        <w:trPr>
          <w:trHeight w:val="699"/>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nghĩa: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1" w14:textId="03AC345F" w:rsidR="00DA1E0F" w:rsidRPr="005315E3" w:rsidRDefault="00735C55" w:rsidP="00643281">
            <w:pPr>
              <w:spacing w:after="0" w:line="240" w:lineRule="auto"/>
              <w:ind w:right="6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Dữ liệu dùng để chỉ những dịch vụ mà khách sạn có, </w:t>
            </w:r>
            <w:r w:rsidR="00EC3FE5" w:rsidRPr="005315E3">
              <w:rPr>
                <w:rFonts w:ascii="Times New Roman" w:eastAsia="Times New Roman" w:hAnsi="Times New Roman" w:cs="Times New Roman"/>
                <w:color w:val="000000"/>
                <w:sz w:val="26"/>
                <w:szCs w:val="26"/>
              </w:rPr>
              <w:t>mỗi giá</w:t>
            </w:r>
            <w:r w:rsidRPr="005315E3">
              <w:rPr>
                <w:rFonts w:ascii="Times New Roman" w:eastAsia="Times New Roman" w:hAnsi="Times New Roman" w:cs="Times New Roman"/>
                <w:color w:val="000000"/>
                <w:sz w:val="26"/>
                <w:szCs w:val="26"/>
              </w:rPr>
              <w:t xml:space="preserve"> trị dữ liệu tương ứng một nhân viên duy nhất.</w:t>
            </w:r>
          </w:p>
        </w:tc>
      </w:tr>
      <w:tr w:rsidR="00DA1E0F" w:rsidRPr="005315E3" w14:paraId="5FF95EB4" w14:textId="77777777" w:rsidTr="00E134EC">
        <w:trPr>
          <w:trHeight w:val="330"/>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dạng dữ liệu: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4" w14:textId="77777777" w:rsidR="00DA1E0F" w:rsidRPr="005315E3" w:rsidRDefault="00735C55" w:rsidP="00643281">
            <w:pPr>
              <w:spacing w:after="0" w:line="240" w:lineRule="auto"/>
              <w:ind w:right="2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Kiểu ký tự, tối đa 30 ký tự. </w:t>
            </w:r>
          </w:p>
        </w:tc>
      </w:tr>
      <w:tr w:rsidR="00DA1E0F" w:rsidRPr="005315E3" w14:paraId="7CB3043E" w14:textId="77777777" w:rsidTr="00E134EC">
        <w:trPr>
          <w:trHeight w:val="231"/>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Số lượng: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Tối đa 50 dịch vụ.</w:t>
            </w:r>
          </w:p>
        </w:tc>
      </w:tr>
      <w:tr w:rsidR="00DA1E0F" w:rsidRPr="005315E3" w14:paraId="7AB6AB17" w14:textId="77777777" w:rsidTr="00E134EC">
        <w:trPr>
          <w:trHeight w:val="1374"/>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b/>
                <w:color w:val="000000"/>
                <w:sz w:val="26"/>
                <w:szCs w:val="26"/>
              </w:rPr>
              <w:t>Mô tả: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A" w14:textId="77777777" w:rsidR="00DA1E0F" w:rsidRPr="005315E3" w:rsidRDefault="00735C55" w:rsidP="00643281">
            <w:pPr>
              <w:spacing w:after="0" w:line="240" w:lineRule="auto"/>
              <w:ind w:right="406"/>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 Mỗi dịch vụ có một mã riêng biệt, không trùng lặp nhau và là duy nhất. </w:t>
            </w:r>
          </w:p>
          <w:p w14:paraId="0000041B" w14:textId="77777777" w:rsidR="00DA1E0F" w:rsidRPr="005315E3" w:rsidRDefault="00735C55" w:rsidP="00643281">
            <w:pPr>
              <w:spacing w:before="9" w:after="0" w:line="240" w:lineRule="auto"/>
              <w:ind w:right="6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Ngoài thông tin mã dịch vụ để đặc trưng cho từng dịch vụ, Lucifer’s Hotel còn lưu trữ một vài thông tin kèm theo như tên dịch vụ, giá tiền. </w:t>
            </w:r>
          </w:p>
        </w:tc>
      </w:tr>
    </w:tbl>
    <w:p w14:paraId="0000041D" w14:textId="77777777" w:rsidR="00DA1E0F" w:rsidRPr="005315E3" w:rsidRDefault="00DA1E0F" w:rsidP="00643281">
      <w:pPr>
        <w:spacing w:after="240" w:line="240" w:lineRule="auto"/>
        <w:jc w:val="both"/>
        <w:rPr>
          <w:rFonts w:ascii="Times New Roman" w:eastAsia="Times New Roman" w:hAnsi="Times New Roman" w:cs="Times New Roman"/>
          <w:sz w:val="26"/>
          <w:szCs w:val="26"/>
        </w:rPr>
      </w:pPr>
    </w:p>
    <w:tbl>
      <w:tblPr>
        <w:tblStyle w:val="af4"/>
        <w:tblW w:w="10094" w:type="dxa"/>
        <w:tblInd w:w="-294" w:type="dxa"/>
        <w:tblLayout w:type="fixed"/>
        <w:tblLook w:val="0400" w:firstRow="0" w:lastRow="0" w:firstColumn="0" w:lastColumn="0" w:noHBand="0" w:noVBand="1"/>
      </w:tblPr>
      <w:tblGrid>
        <w:gridCol w:w="3434"/>
        <w:gridCol w:w="4770"/>
        <w:gridCol w:w="1890"/>
      </w:tblGrid>
      <w:tr w:rsidR="00DA1E0F" w:rsidRPr="005315E3" w14:paraId="4CCE9933" w14:textId="77777777" w:rsidTr="00E134EC">
        <w:trPr>
          <w:trHeight w:val="420"/>
        </w:trPr>
        <w:tc>
          <w:tcPr>
            <w:tcW w:w="34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E" w14:textId="77777777" w:rsidR="00DA1E0F" w:rsidRPr="005315E3" w:rsidRDefault="00735C55" w:rsidP="00643281">
            <w:pPr>
              <w:spacing w:after="0" w:line="240" w:lineRule="auto"/>
              <w:ind w:right="128"/>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Dự án: Quản lý khách sạn </w:t>
            </w:r>
          </w:p>
          <w:p w14:paraId="0000041F" w14:textId="43760970"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 xml:space="preserve">Người lập: Đặng </w:t>
            </w:r>
            <w:r w:rsidR="00EC3FE5" w:rsidRPr="005315E3">
              <w:rPr>
                <w:rFonts w:ascii="Times New Roman" w:eastAsia="Times New Roman" w:hAnsi="Times New Roman" w:cs="Times New Roman"/>
                <w:b/>
                <w:color w:val="000000"/>
                <w:sz w:val="26"/>
                <w:szCs w:val="26"/>
              </w:rPr>
              <w:t>Vũ Phương</w:t>
            </w:r>
            <w:r w:rsidRPr="005315E3">
              <w:rPr>
                <w:rFonts w:ascii="Times New Roman" w:eastAsia="Times New Roman" w:hAnsi="Times New Roman" w:cs="Times New Roman"/>
                <w:b/>
                <w:color w:val="000000"/>
                <w:sz w:val="26"/>
                <w:szCs w:val="26"/>
              </w:rPr>
              <w:t xml:space="preserve"> Uyên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0" w14:textId="77777777" w:rsidR="00DA1E0F" w:rsidRPr="005315E3" w:rsidRDefault="00735C55" w:rsidP="00643281">
            <w:pPr>
              <w:spacing w:after="0" w:line="240" w:lineRule="auto"/>
              <w:ind w:right="15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thức/ xử lý: Quản lý phòng</w:t>
            </w:r>
          </w:p>
        </w:tc>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5</w:t>
            </w:r>
          </w:p>
          <w:p w14:paraId="0000042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w:t>
            </w:r>
            <w:r w:rsidRPr="005315E3">
              <w:rPr>
                <w:rFonts w:ascii="Times New Roman" w:eastAsia="Times New Roman" w:hAnsi="Times New Roman" w:cs="Times New Roman"/>
                <w:color w:val="000000"/>
                <w:sz w:val="26"/>
                <w:szCs w:val="26"/>
              </w:rPr>
              <w:t>3/2021</w:t>
            </w:r>
          </w:p>
        </w:tc>
      </w:tr>
      <w:tr w:rsidR="00DA1E0F" w:rsidRPr="005315E3" w14:paraId="2CD81F82" w14:textId="77777777" w:rsidTr="00E134EC">
        <w:trPr>
          <w:trHeight w:val="321"/>
        </w:trPr>
        <w:tc>
          <w:tcPr>
            <w:tcW w:w="343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3"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Dữ liệu: Mã phiếu đặt trước</w:t>
            </w:r>
          </w:p>
        </w:tc>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5"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r>
      <w:tr w:rsidR="00DA1E0F" w:rsidRPr="005315E3" w14:paraId="7A3D79DE" w14:textId="77777777" w:rsidTr="00E134EC">
        <w:trPr>
          <w:trHeight w:val="591"/>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nghĩa: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7" w14:textId="77777777" w:rsidR="00DA1E0F" w:rsidRPr="005315E3" w:rsidRDefault="00735C55" w:rsidP="00643281">
            <w:pPr>
              <w:spacing w:after="0" w:line="240" w:lineRule="auto"/>
              <w:ind w:right="6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Dữ liệu dùng để dịnh nghĩa những phiếu được lập khi khách hàng tiến hành đặt trước phòng tại khách sạn.</w:t>
            </w:r>
          </w:p>
        </w:tc>
      </w:tr>
      <w:tr w:rsidR="00DA1E0F" w:rsidRPr="005315E3" w14:paraId="237929F8" w14:textId="77777777" w:rsidTr="00E134EC">
        <w:trPr>
          <w:trHeight w:val="303"/>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dạng dữ liệu: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A" w14:textId="77777777" w:rsidR="00DA1E0F" w:rsidRPr="005315E3" w:rsidRDefault="00735C55" w:rsidP="00643281">
            <w:pPr>
              <w:spacing w:after="0" w:line="240" w:lineRule="auto"/>
              <w:ind w:right="2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Kiểu số, tăng dần. </w:t>
            </w:r>
          </w:p>
        </w:tc>
      </w:tr>
      <w:tr w:rsidR="00DA1E0F" w:rsidRPr="005315E3" w14:paraId="7A4BCD5B" w14:textId="77777777" w:rsidTr="00E134EC">
        <w:trPr>
          <w:trHeight w:val="240"/>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Số lượng: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Không giới hạn.</w:t>
            </w:r>
          </w:p>
        </w:tc>
      </w:tr>
      <w:tr w:rsidR="00DA1E0F" w:rsidRPr="005315E3" w14:paraId="49121A16" w14:textId="77777777" w:rsidTr="00E134EC">
        <w:trPr>
          <w:trHeight w:val="1374"/>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Mô tả: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0" w14:textId="77777777" w:rsidR="00DA1E0F" w:rsidRPr="005315E3" w:rsidRDefault="00735C55" w:rsidP="00643281">
            <w:pPr>
              <w:spacing w:after="0" w:line="240" w:lineRule="auto"/>
              <w:ind w:right="406"/>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 Mỗi phiếu đặt trước </w:t>
            </w:r>
            <w:r w:rsidRPr="005315E3">
              <w:rPr>
                <w:rFonts w:ascii="Times New Roman" w:eastAsia="Times New Roman" w:hAnsi="Times New Roman" w:cs="Times New Roman"/>
                <w:color w:val="000000"/>
                <w:sz w:val="26"/>
                <w:szCs w:val="26"/>
              </w:rPr>
              <w:t xml:space="preserve">có một mã riêng biệt, không trùng lặp nhau và là duy nhất. </w:t>
            </w:r>
          </w:p>
          <w:p w14:paraId="00000431" w14:textId="77777777" w:rsidR="00DA1E0F" w:rsidRPr="005315E3" w:rsidRDefault="00735C55" w:rsidP="00643281">
            <w:pPr>
              <w:spacing w:before="9" w:after="0" w:line="240" w:lineRule="auto"/>
              <w:ind w:right="6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Ngoài thông tin mã phiếu còn có mã khách hàng, ngày lập phiếu, mã nhân viên, …</w:t>
            </w:r>
          </w:p>
        </w:tc>
      </w:tr>
    </w:tbl>
    <w:p w14:paraId="00000433" w14:textId="3B91BF87" w:rsidR="00DA1E0F" w:rsidRDefault="00DA1E0F" w:rsidP="00643281">
      <w:pPr>
        <w:spacing w:after="240" w:line="240" w:lineRule="auto"/>
        <w:jc w:val="both"/>
        <w:rPr>
          <w:rFonts w:ascii="Times New Roman" w:eastAsia="Times New Roman" w:hAnsi="Times New Roman" w:cs="Times New Roman"/>
          <w:sz w:val="26"/>
          <w:szCs w:val="26"/>
        </w:rPr>
      </w:pPr>
    </w:p>
    <w:p w14:paraId="616D7CAD" w14:textId="4054E27F" w:rsidR="003E0C80" w:rsidRDefault="003E0C80" w:rsidP="00643281">
      <w:pPr>
        <w:spacing w:after="240" w:line="240" w:lineRule="auto"/>
        <w:jc w:val="both"/>
        <w:rPr>
          <w:rFonts w:ascii="Times New Roman" w:eastAsia="Times New Roman" w:hAnsi="Times New Roman" w:cs="Times New Roman"/>
          <w:sz w:val="26"/>
          <w:szCs w:val="26"/>
        </w:rPr>
      </w:pPr>
    </w:p>
    <w:p w14:paraId="13820053" w14:textId="7D532FFD" w:rsidR="003E0C80" w:rsidRDefault="003E0C80" w:rsidP="00643281">
      <w:pPr>
        <w:spacing w:after="240" w:line="240" w:lineRule="auto"/>
        <w:jc w:val="both"/>
        <w:rPr>
          <w:rFonts w:ascii="Times New Roman" w:eastAsia="Times New Roman" w:hAnsi="Times New Roman" w:cs="Times New Roman"/>
          <w:sz w:val="26"/>
          <w:szCs w:val="26"/>
        </w:rPr>
      </w:pPr>
    </w:p>
    <w:p w14:paraId="7B64F3D1" w14:textId="77777777" w:rsidR="003E0C80" w:rsidRPr="005315E3" w:rsidRDefault="003E0C80" w:rsidP="00643281">
      <w:pPr>
        <w:spacing w:after="240" w:line="240" w:lineRule="auto"/>
        <w:jc w:val="both"/>
        <w:rPr>
          <w:rFonts w:ascii="Times New Roman" w:eastAsia="Times New Roman" w:hAnsi="Times New Roman" w:cs="Times New Roman"/>
          <w:sz w:val="26"/>
          <w:szCs w:val="26"/>
        </w:rPr>
      </w:pPr>
    </w:p>
    <w:tbl>
      <w:tblPr>
        <w:tblStyle w:val="af5"/>
        <w:tblW w:w="10094" w:type="dxa"/>
        <w:tblInd w:w="-294" w:type="dxa"/>
        <w:tblLayout w:type="fixed"/>
        <w:tblLook w:val="0400" w:firstRow="0" w:lastRow="0" w:firstColumn="0" w:lastColumn="0" w:noHBand="0" w:noVBand="1"/>
      </w:tblPr>
      <w:tblGrid>
        <w:gridCol w:w="3434"/>
        <w:gridCol w:w="4770"/>
        <w:gridCol w:w="1890"/>
      </w:tblGrid>
      <w:tr w:rsidR="00DA1E0F" w:rsidRPr="005315E3" w14:paraId="567FABE9" w14:textId="77777777" w:rsidTr="00E134EC">
        <w:trPr>
          <w:trHeight w:val="267"/>
        </w:trPr>
        <w:tc>
          <w:tcPr>
            <w:tcW w:w="34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4" w14:textId="77777777" w:rsidR="00DA1E0F" w:rsidRPr="005315E3" w:rsidRDefault="00735C55" w:rsidP="00643281">
            <w:pPr>
              <w:spacing w:after="0" w:line="240" w:lineRule="auto"/>
              <w:ind w:right="128"/>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lastRenderedPageBreak/>
              <w:t xml:space="preserve">Dự án: Quản lý khách sạn </w:t>
            </w:r>
          </w:p>
          <w:p w14:paraId="00000435" w14:textId="2C6E7B2F"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 xml:space="preserve">Người lập: Đặng </w:t>
            </w:r>
            <w:r w:rsidR="00EC3FE5" w:rsidRPr="005315E3">
              <w:rPr>
                <w:rFonts w:ascii="Times New Roman" w:eastAsia="Times New Roman" w:hAnsi="Times New Roman" w:cs="Times New Roman"/>
                <w:b/>
                <w:color w:val="000000"/>
                <w:sz w:val="26"/>
                <w:szCs w:val="26"/>
              </w:rPr>
              <w:t>Vũ Phương</w:t>
            </w:r>
            <w:r w:rsidRPr="005315E3">
              <w:rPr>
                <w:rFonts w:ascii="Times New Roman" w:eastAsia="Times New Roman" w:hAnsi="Times New Roman" w:cs="Times New Roman"/>
                <w:b/>
                <w:color w:val="000000"/>
                <w:sz w:val="26"/>
                <w:szCs w:val="26"/>
              </w:rPr>
              <w:t xml:space="preserve"> Uyên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6" w14:textId="77777777" w:rsidR="00DA1E0F" w:rsidRPr="005315E3" w:rsidRDefault="00735C55" w:rsidP="00643281">
            <w:pPr>
              <w:spacing w:after="0" w:line="240" w:lineRule="auto"/>
              <w:ind w:right="15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thức/ xử lý: Quản lý phòng</w:t>
            </w:r>
          </w:p>
        </w:tc>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6 </w:t>
            </w:r>
          </w:p>
          <w:p w14:paraId="0000043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7AF2F563" w14:textId="77777777" w:rsidTr="00E134EC">
        <w:trPr>
          <w:trHeight w:val="294"/>
        </w:trPr>
        <w:tc>
          <w:tcPr>
            <w:tcW w:w="343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9"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Dữ liệu: Mã phiếu thuê phòng</w:t>
            </w:r>
          </w:p>
        </w:tc>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B"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r>
      <w:tr w:rsidR="00DA1E0F" w:rsidRPr="005315E3" w14:paraId="55BCDECF" w14:textId="77777777" w:rsidTr="00E134EC">
        <w:trPr>
          <w:trHeight w:val="663"/>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nghĩa: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D" w14:textId="77777777" w:rsidR="00DA1E0F" w:rsidRPr="005315E3" w:rsidRDefault="00735C55" w:rsidP="00643281">
            <w:pPr>
              <w:spacing w:after="0" w:line="240" w:lineRule="auto"/>
              <w:ind w:right="6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Dữ liệu dùng để </w:t>
            </w:r>
            <w:r w:rsidRPr="005315E3">
              <w:rPr>
                <w:rFonts w:ascii="Times New Roman" w:eastAsia="Times New Roman" w:hAnsi="Times New Roman" w:cs="Times New Roman"/>
                <w:sz w:val="26"/>
                <w:szCs w:val="26"/>
              </w:rPr>
              <w:t>định</w:t>
            </w:r>
            <w:r w:rsidRPr="005315E3">
              <w:rPr>
                <w:rFonts w:ascii="Times New Roman" w:eastAsia="Times New Roman" w:hAnsi="Times New Roman" w:cs="Times New Roman"/>
                <w:color w:val="000000"/>
                <w:sz w:val="26"/>
                <w:szCs w:val="26"/>
              </w:rPr>
              <w:t xml:space="preserve"> nghĩa những phiếu được lập khi khách hàng tiến hành thủ tục thuê phòng tại khách sạn.</w:t>
            </w:r>
          </w:p>
        </w:tc>
      </w:tr>
      <w:tr w:rsidR="00DA1E0F" w:rsidRPr="005315E3" w14:paraId="49BC912D" w14:textId="77777777" w:rsidTr="00E134EC">
        <w:trPr>
          <w:trHeight w:val="150"/>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dạng dữ liệu: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0" w14:textId="77777777" w:rsidR="00DA1E0F" w:rsidRPr="005315E3" w:rsidRDefault="00735C55" w:rsidP="00643281">
            <w:pPr>
              <w:spacing w:after="0" w:line="240" w:lineRule="auto"/>
              <w:ind w:right="2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Kiểu số, tăng dần. </w:t>
            </w:r>
          </w:p>
        </w:tc>
      </w:tr>
      <w:tr w:rsidR="00DA1E0F" w:rsidRPr="005315E3" w14:paraId="621A4D5A" w14:textId="77777777" w:rsidTr="00E134EC">
        <w:trPr>
          <w:trHeight w:val="159"/>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Số lượng: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Không giới hạn.</w:t>
            </w:r>
          </w:p>
        </w:tc>
      </w:tr>
      <w:tr w:rsidR="00DA1E0F" w:rsidRPr="005315E3" w14:paraId="26166604" w14:textId="77777777" w:rsidTr="00E134EC">
        <w:trPr>
          <w:trHeight w:val="1086"/>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Mô tả: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6" w14:textId="77777777" w:rsidR="00DA1E0F" w:rsidRPr="005315E3" w:rsidRDefault="00735C55" w:rsidP="00643281">
            <w:pPr>
              <w:spacing w:after="0" w:line="240" w:lineRule="auto"/>
              <w:ind w:right="406"/>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 Mỗi phiếu thuê phòng </w:t>
            </w:r>
            <w:r w:rsidRPr="005315E3">
              <w:rPr>
                <w:rFonts w:ascii="Times New Roman" w:eastAsia="Times New Roman" w:hAnsi="Times New Roman" w:cs="Times New Roman"/>
                <w:color w:val="000000"/>
                <w:sz w:val="26"/>
                <w:szCs w:val="26"/>
              </w:rPr>
              <w:t xml:space="preserve">có một mã riêng biệt, không trùng lặp nhau và là duy nhất. </w:t>
            </w:r>
          </w:p>
          <w:p w14:paraId="00000447" w14:textId="77777777" w:rsidR="00DA1E0F" w:rsidRPr="005315E3" w:rsidRDefault="00735C55" w:rsidP="00643281">
            <w:pPr>
              <w:spacing w:before="9" w:after="0" w:line="240" w:lineRule="auto"/>
              <w:ind w:right="6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Ngoài thông tin mã phiếu còn có mã khách hàng, ngày lập phiếu, mã nhân viên, …</w:t>
            </w:r>
          </w:p>
        </w:tc>
      </w:tr>
    </w:tbl>
    <w:p w14:paraId="70E64C8B" w14:textId="77777777" w:rsidR="00EC3FE5" w:rsidRDefault="00EC3FE5" w:rsidP="00643281">
      <w:pPr>
        <w:spacing w:after="240" w:line="240" w:lineRule="auto"/>
        <w:jc w:val="both"/>
        <w:rPr>
          <w:rFonts w:ascii="Times New Roman" w:eastAsia="Times New Roman" w:hAnsi="Times New Roman" w:cs="Times New Roman"/>
          <w:sz w:val="26"/>
          <w:szCs w:val="26"/>
        </w:rPr>
      </w:pPr>
    </w:p>
    <w:tbl>
      <w:tblPr>
        <w:tblStyle w:val="TableGrid"/>
        <w:tblW w:w="10080" w:type="dxa"/>
        <w:tblInd w:w="-275" w:type="dxa"/>
        <w:tblLook w:val="04A0" w:firstRow="1" w:lastRow="0" w:firstColumn="1" w:lastColumn="0" w:noHBand="0" w:noVBand="1"/>
      </w:tblPr>
      <w:tblGrid>
        <w:gridCol w:w="3391"/>
        <w:gridCol w:w="3117"/>
        <w:gridCol w:w="3572"/>
      </w:tblGrid>
      <w:tr w:rsidR="00EC3FE5" w14:paraId="62020483" w14:textId="77777777" w:rsidTr="00E134EC">
        <w:tc>
          <w:tcPr>
            <w:tcW w:w="3391" w:type="dxa"/>
          </w:tcPr>
          <w:p w14:paraId="382C2EA7" w14:textId="77777777" w:rsidR="00EC3FE5" w:rsidRPr="005315E3" w:rsidRDefault="00EC3FE5" w:rsidP="00EC3FE5">
            <w:pPr>
              <w:ind w:right="128"/>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Dự án: Quản lý khách sạn </w:t>
            </w:r>
          </w:p>
          <w:p w14:paraId="4186016B" w14:textId="12069CF4"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Đặng Vũ Phương Uyên</w:t>
            </w:r>
          </w:p>
        </w:tc>
        <w:tc>
          <w:tcPr>
            <w:tcW w:w="3117" w:type="dxa"/>
          </w:tcPr>
          <w:p w14:paraId="4CF14C39" w14:textId="22BFFFC7"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thức/ xử lý: Quản lý dịch vụ</w:t>
            </w:r>
          </w:p>
        </w:tc>
        <w:tc>
          <w:tcPr>
            <w:tcW w:w="3572" w:type="dxa"/>
            <w:vMerge w:val="restart"/>
          </w:tcPr>
          <w:p w14:paraId="3AC4458B" w14:textId="77777777" w:rsidR="00EC3FE5" w:rsidRPr="005315E3" w:rsidRDefault="00EC3FE5" w:rsidP="00EC3FE5">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7 </w:t>
            </w:r>
          </w:p>
          <w:p w14:paraId="60060531" w14:textId="16ACAD94"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EC3FE5" w14:paraId="1F3D91D2" w14:textId="77777777" w:rsidTr="00E134EC">
        <w:tc>
          <w:tcPr>
            <w:tcW w:w="3391" w:type="dxa"/>
          </w:tcPr>
          <w:p w14:paraId="0273FC05" w14:textId="77777777" w:rsidR="00EC3FE5" w:rsidRDefault="00EC3FE5" w:rsidP="00EC3FE5">
            <w:pPr>
              <w:spacing w:after="240"/>
              <w:jc w:val="both"/>
              <w:rPr>
                <w:rFonts w:ascii="Times New Roman" w:eastAsia="Times New Roman" w:hAnsi="Times New Roman" w:cs="Times New Roman"/>
                <w:sz w:val="26"/>
                <w:szCs w:val="26"/>
              </w:rPr>
            </w:pPr>
          </w:p>
        </w:tc>
        <w:tc>
          <w:tcPr>
            <w:tcW w:w="3117" w:type="dxa"/>
          </w:tcPr>
          <w:p w14:paraId="36980AE8" w14:textId="798BD690"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Dữ liệu: Mã phiếu dịch vụ</w:t>
            </w:r>
          </w:p>
        </w:tc>
        <w:tc>
          <w:tcPr>
            <w:tcW w:w="3572" w:type="dxa"/>
            <w:vMerge/>
          </w:tcPr>
          <w:p w14:paraId="01E73DE1" w14:textId="77777777" w:rsidR="00EC3FE5" w:rsidRDefault="00EC3FE5" w:rsidP="00EC3FE5">
            <w:pPr>
              <w:spacing w:after="240"/>
              <w:jc w:val="both"/>
              <w:rPr>
                <w:rFonts w:ascii="Times New Roman" w:eastAsia="Times New Roman" w:hAnsi="Times New Roman" w:cs="Times New Roman"/>
                <w:sz w:val="26"/>
                <w:szCs w:val="26"/>
              </w:rPr>
            </w:pPr>
          </w:p>
        </w:tc>
      </w:tr>
      <w:tr w:rsidR="00EC3FE5" w14:paraId="1CF2813A" w14:textId="77777777" w:rsidTr="00E134EC">
        <w:tc>
          <w:tcPr>
            <w:tcW w:w="3391" w:type="dxa"/>
          </w:tcPr>
          <w:p w14:paraId="180FD7CC" w14:textId="04B33D50"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nghĩa: </w:t>
            </w:r>
          </w:p>
        </w:tc>
        <w:tc>
          <w:tcPr>
            <w:tcW w:w="6689" w:type="dxa"/>
            <w:gridSpan w:val="2"/>
          </w:tcPr>
          <w:p w14:paraId="65698A7B" w14:textId="1AFD4A4A"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Dữ liệu dùng để </w:t>
            </w:r>
            <w:r w:rsidRPr="005315E3">
              <w:rPr>
                <w:rFonts w:ascii="Times New Roman" w:eastAsia="Times New Roman" w:hAnsi="Times New Roman" w:cs="Times New Roman"/>
                <w:sz w:val="26"/>
                <w:szCs w:val="26"/>
              </w:rPr>
              <w:t>định</w:t>
            </w:r>
            <w:r w:rsidRPr="005315E3">
              <w:rPr>
                <w:rFonts w:ascii="Times New Roman" w:eastAsia="Times New Roman" w:hAnsi="Times New Roman" w:cs="Times New Roman"/>
                <w:color w:val="000000"/>
                <w:sz w:val="26"/>
                <w:szCs w:val="26"/>
              </w:rPr>
              <w:t xml:space="preserve"> nghĩa những phiếu được lập khi khách hàng sử dụng dịch vụ tại khách sạn.</w:t>
            </w:r>
          </w:p>
        </w:tc>
      </w:tr>
      <w:tr w:rsidR="00EC3FE5" w14:paraId="473818E7" w14:textId="77777777" w:rsidTr="00E134EC">
        <w:tc>
          <w:tcPr>
            <w:tcW w:w="3391" w:type="dxa"/>
          </w:tcPr>
          <w:p w14:paraId="1E54612B" w14:textId="2730BB75"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dạng dữ liệu: </w:t>
            </w:r>
          </w:p>
        </w:tc>
        <w:tc>
          <w:tcPr>
            <w:tcW w:w="6689" w:type="dxa"/>
            <w:gridSpan w:val="2"/>
          </w:tcPr>
          <w:p w14:paraId="45E6EDA8" w14:textId="0D7F3951"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Kiểu số, tăng dần. </w:t>
            </w:r>
          </w:p>
        </w:tc>
      </w:tr>
      <w:tr w:rsidR="00EC3FE5" w14:paraId="44EACF71" w14:textId="77777777" w:rsidTr="00E134EC">
        <w:tc>
          <w:tcPr>
            <w:tcW w:w="3391" w:type="dxa"/>
          </w:tcPr>
          <w:p w14:paraId="4E202BB6" w14:textId="3BA572C8"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Số lượng: </w:t>
            </w:r>
          </w:p>
        </w:tc>
        <w:tc>
          <w:tcPr>
            <w:tcW w:w="6689" w:type="dxa"/>
            <w:gridSpan w:val="2"/>
          </w:tcPr>
          <w:p w14:paraId="193FF01A" w14:textId="20206FCE"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Không giới hạn.</w:t>
            </w:r>
          </w:p>
        </w:tc>
      </w:tr>
      <w:tr w:rsidR="00EC3FE5" w14:paraId="4F027C79" w14:textId="77777777" w:rsidTr="00E134EC">
        <w:tc>
          <w:tcPr>
            <w:tcW w:w="3391" w:type="dxa"/>
          </w:tcPr>
          <w:p w14:paraId="7F24EC27" w14:textId="599D8BD4"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Mô tả: </w:t>
            </w:r>
          </w:p>
        </w:tc>
        <w:tc>
          <w:tcPr>
            <w:tcW w:w="6689" w:type="dxa"/>
            <w:gridSpan w:val="2"/>
          </w:tcPr>
          <w:p w14:paraId="1E1DCA83" w14:textId="77777777" w:rsidR="00EC3FE5" w:rsidRPr="005315E3" w:rsidRDefault="00EC3FE5" w:rsidP="00EC3FE5">
            <w:pPr>
              <w:ind w:right="406"/>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 Mỗi phiếu thuê phòng </w:t>
            </w:r>
            <w:r w:rsidRPr="005315E3">
              <w:rPr>
                <w:rFonts w:ascii="Times New Roman" w:eastAsia="Times New Roman" w:hAnsi="Times New Roman" w:cs="Times New Roman"/>
                <w:color w:val="000000"/>
                <w:sz w:val="26"/>
                <w:szCs w:val="26"/>
              </w:rPr>
              <w:t xml:space="preserve">có một mã riêng biệt, không trùng lặp nhau và là duy nhất. </w:t>
            </w:r>
          </w:p>
          <w:p w14:paraId="652EC9D9" w14:textId="77EED675" w:rsidR="00EC3FE5" w:rsidRDefault="00EC3FE5" w:rsidP="00EC3FE5">
            <w:pPr>
              <w:spacing w:after="240"/>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Ngoài thông tin mã phiếu còn có mã khách hàng, ngày lập phiếu, mã nhân viên, …</w:t>
            </w:r>
          </w:p>
        </w:tc>
      </w:tr>
    </w:tbl>
    <w:p w14:paraId="093F2D35" w14:textId="6AEAA351" w:rsidR="00EC3FE5" w:rsidRDefault="00EC3FE5" w:rsidP="00643281">
      <w:pPr>
        <w:spacing w:after="240" w:line="240" w:lineRule="auto"/>
        <w:jc w:val="both"/>
        <w:rPr>
          <w:rFonts w:ascii="Times New Roman" w:eastAsia="Times New Roman" w:hAnsi="Times New Roman" w:cs="Times New Roman"/>
          <w:sz w:val="26"/>
          <w:szCs w:val="26"/>
        </w:rPr>
      </w:pPr>
    </w:p>
    <w:p w14:paraId="46884726" w14:textId="751E45DB" w:rsidR="003E0C80" w:rsidRDefault="003E0C80" w:rsidP="00643281">
      <w:pPr>
        <w:spacing w:after="240" w:line="240" w:lineRule="auto"/>
        <w:jc w:val="both"/>
        <w:rPr>
          <w:rFonts w:ascii="Times New Roman" w:eastAsia="Times New Roman" w:hAnsi="Times New Roman" w:cs="Times New Roman"/>
          <w:sz w:val="26"/>
          <w:szCs w:val="26"/>
        </w:rPr>
      </w:pPr>
    </w:p>
    <w:p w14:paraId="256AE696" w14:textId="111CBE12" w:rsidR="003E0C80" w:rsidRDefault="003E0C80" w:rsidP="00643281">
      <w:pPr>
        <w:spacing w:after="240" w:line="240" w:lineRule="auto"/>
        <w:jc w:val="both"/>
        <w:rPr>
          <w:rFonts w:ascii="Times New Roman" w:eastAsia="Times New Roman" w:hAnsi="Times New Roman" w:cs="Times New Roman"/>
          <w:sz w:val="26"/>
          <w:szCs w:val="26"/>
        </w:rPr>
      </w:pPr>
    </w:p>
    <w:p w14:paraId="16B46726" w14:textId="21E5CF89" w:rsidR="003E0C80" w:rsidRDefault="003E0C80" w:rsidP="00643281">
      <w:pPr>
        <w:spacing w:after="240" w:line="240" w:lineRule="auto"/>
        <w:jc w:val="both"/>
        <w:rPr>
          <w:rFonts w:ascii="Times New Roman" w:eastAsia="Times New Roman" w:hAnsi="Times New Roman" w:cs="Times New Roman"/>
          <w:sz w:val="26"/>
          <w:szCs w:val="26"/>
        </w:rPr>
      </w:pPr>
    </w:p>
    <w:p w14:paraId="08576D20" w14:textId="77777777" w:rsidR="003E0C80" w:rsidRPr="005315E3" w:rsidRDefault="003E0C80" w:rsidP="00643281">
      <w:pPr>
        <w:spacing w:after="240" w:line="240" w:lineRule="auto"/>
        <w:jc w:val="both"/>
        <w:rPr>
          <w:rFonts w:ascii="Times New Roman" w:eastAsia="Times New Roman" w:hAnsi="Times New Roman" w:cs="Times New Roman"/>
          <w:sz w:val="26"/>
          <w:szCs w:val="26"/>
        </w:rPr>
      </w:pPr>
    </w:p>
    <w:tbl>
      <w:tblPr>
        <w:tblStyle w:val="af6"/>
        <w:tblW w:w="10094" w:type="dxa"/>
        <w:tblInd w:w="-294" w:type="dxa"/>
        <w:tblLayout w:type="fixed"/>
        <w:tblLook w:val="0400" w:firstRow="0" w:lastRow="0" w:firstColumn="0" w:lastColumn="0" w:noHBand="0" w:noVBand="1"/>
      </w:tblPr>
      <w:tblGrid>
        <w:gridCol w:w="3434"/>
        <w:gridCol w:w="4770"/>
        <w:gridCol w:w="1890"/>
      </w:tblGrid>
      <w:tr w:rsidR="00DA1E0F" w:rsidRPr="005315E3" w14:paraId="082E9F94" w14:textId="77777777" w:rsidTr="00E134EC">
        <w:trPr>
          <w:trHeight w:val="114"/>
        </w:trPr>
        <w:tc>
          <w:tcPr>
            <w:tcW w:w="34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5F" w14:textId="178674E6" w:rsidR="00DA1E0F" w:rsidRPr="005315E3" w:rsidRDefault="00EC3FE5" w:rsidP="00643281">
            <w:pPr>
              <w:spacing w:after="0" w:line="240" w:lineRule="auto"/>
              <w:ind w:right="128"/>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D</w:t>
            </w:r>
            <w:r w:rsidR="00735C55" w:rsidRPr="005315E3">
              <w:rPr>
                <w:rFonts w:ascii="Times New Roman" w:eastAsia="Times New Roman" w:hAnsi="Times New Roman" w:cs="Times New Roman"/>
                <w:b/>
                <w:color w:val="000000"/>
                <w:sz w:val="26"/>
                <w:szCs w:val="26"/>
              </w:rPr>
              <w:t xml:space="preserve">ự án: Quản lý khách sạn </w:t>
            </w:r>
          </w:p>
          <w:p w14:paraId="00000460" w14:textId="20A642AA"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Người lập: Đặng Vũ </w:t>
            </w:r>
            <w:r w:rsidRPr="005315E3">
              <w:rPr>
                <w:rFonts w:ascii="Times New Roman" w:eastAsia="Times New Roman" w:hAnsi="Times New Roman" w:cs="Times New Roman"/>
                <w:b/>
                <w:color w:val="000000"/>
                <w:sz w:val="26"/>
                <w:szCs w:val="26"/>
              </w:rPr>
              <w:t>Phương Uyên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1" w14:textId="77777777" w:rsidR="00DA1E0F" w:rsidRPr="005315E3" w:rsidRDefault="00735C55" w:rsidP="00643281">
            <w:pPr>
              <w:spacing w:after="0" w:line="240" w:lineRule="auto"/>
              <w:ind w:right="14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thức/ xử lý: Hóa đơn</w:t>
            </w:r>
          </w:p>
        </w:tc>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8 </w:t>
            </w:r>
          </w:p>
          <w:p w14:paraId="0000046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lập: 14/03/2021</w:t>
            </w:r>
          </w:p>
        </w:tc>
      </w:tr>
      <w:tr w:rsidR="00DA1E0F" w:rsidRPr="005315E3" w14:paraId="7FACACEE" w14:textId="77777777" w:rsidTr="00E134EC">
        <w:trPr>
          <w:trHeight w:val="141"/>
        </w:trPr>
        <w:tc>
          <w:tcPr>
            <w:tcW w:w="343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4"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Dữ liệu: Mã hóa đơn</w:t>
            </w:r>
          </w:p>
        </w:tc>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6" w14:textId="77777777" w:rsidR="00DA1E0F" w:rsidRPr="005315E3" w:rsidRDefault="00DA1E0F" w:rsidP="00643281">
            <w:pPr>
              <w:widowControl w:val="0"/>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tc>
      </w:tr>
      <w:tr w:rsidR="00DA1E0F" w:rsidRPr="005315E3" w14:paraId="1E732132" w14:textId="77777777" w:rsidTr="00E134EC">
        <w:trPr>
          <w:trHeight w:val="609"/>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nghĩa: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8" w14:textId="41C93BC3" w:rsidR="00DA1E0F" w:rsidRPr="005315E3" w:rsidRDefault="00735C55" w:rsidP="00643281">
            <w:pPr>
              <w:spacing w:after="0" w:line="240" w:lineRule="auto"/>
              <w:ind w:right="3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Dữ liệu dùng để định dạng các mã hóa đơn của khách hàng khi khách hàng sử dụng dịch vụ hoặc thuê </w:t>
            </w:r>
            <w:r w:rsidR="00EC3FE5" w:rsidRPr="005315E3">
              <w:rPr>
                <w:rFonts w:ascii="Times New Roman" w:eastAsia="Times New Roman" w:hAnsi="Times New Roman" w:cs="Times New Roman"/>
                <w:color w:val="000000"/>
                <w:sz w:val="26"/>
                <w:szCs w:val="26"/>
              </w:rPr>
              <w:t>phòng.</w:t>
            </w:r>
          </w:p>
        </w:tc>
      </w:tr>
      <w:tr w:rsidR="00DA1E0F" w:rsidRPr="005315E3" w14:paraId="41CD4305" w14:textId="77777777" w:rsidTr="00E134EC">
        <w:trPr>
          <w:trHeight w:val="321"/>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Định dạng dữ liệu: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B" w14:textId="77777777" w:rsidR="00DA1E0F" w:rsidRPr="005315E3" w:rsidRDefault="00735C55" w:rsidP="00643281">
            <w:pPr>
              <w:spacing w:after="0" w:line="240" w:lineRule="auto"/>
              <w:ind w:right="2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Kiểu số, các số tăng dần.</w:t>
            </w:r>
          </w:p>
        </w:tc>
      </w:tr>
      <w:tr w:rsidR="00DA1E0F" w:rsidRPr="005315E3" w14:paraId="7A90F812" w14:textId="77777777" w:rsidTr="00E134EC">
        <w:trPr>
          <w:trHeight w:val="231"/>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Số lượng: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Không giới hạn.</w:t>
            </w:r>
          </w:p>
        </w:tc>
      </w:tr>
      <w:tr w:rsidR="00DA1E0F" w:rsidRPr="005315E3" w14:paraId="2689C1E7" w14:textId="77777777" w:rsidTr="00E134EC">
        <w:trPr>
          <w:trHeight w:val="879"/>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b/>
                <w:color w:val="000000"/>
                <w:sz w:val="26"/>
                <w:szCs w:val="26"/>
              </w:rPr>
              <w:t>Mô tả: </w:t>
            </w:r>
          </w:p>
        </w:tc>
        <w:tc>
          <w:tcPr>
            <w:tcW w:w="66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1" w14:textId="77777777" w:rsidR="00DA1E0F" w:rsidRPr="005315E3" w:rsidRDefault="00735C55" w:rsidP="00643281">
            <w:pPr>
              <w:spacing w:after="0" w:line="240" w:lineRule="auto"/>
              <w:ind w:right="6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 Mỗi hóa đơn sẽ có mã hóa đơn để phân biệt giữa các hóa đơn. </w:t>
            </w:r>
          </w:p>
          <w:p w14:paraId="00000472" w14:textId="77777777" w:rsidR="00DA1E0F" w:rsidRPr="005315E3" w:rsidRDefault="00735C55" w:rsidP="00643281">
            <w:pPr>
              <w:spacing w:after="0" w:line="240" w:lineRule="auto"/>
              <w:ind w:right="6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Ngoài thông tin mã hóa đơn còn có mã khách hàng, mã nhân viên, ngày lập hóa đơn và tổng tiền.</w:t>
            </w:r>
          </w:p>
        </w:tc>
      </w:tr>
    </w:tbl>
    <w:p w14:paraId="38BD03D8" w14:textId="77777777" w:rsidR="003E0C80" w:rsidRDefault="003E0C80" w:rsidP="00EC3FE5">
      <w:pPr>
        <w:spacing w:after="0" w:line="240" w:lineRule="auto"/>
        <w:ind w:left="15"/>
        <w:jc w:val="center"/>
        <w:rPr>
          <w:rFonts w:ascii="Times New Roman" w:eastAsia="Times New Roman" w:hAnsi="Times New Roman" w:cs="Times New Roman"/>
          <w:sz w:val="26"/>
          <w:szCs w:val="26"/>
        </w:rPr>
      </w:pPr>
    </w:p>
    <w:p w14:paraId="00000476" w14:textId="7B1A3DAD" w:rsidR="00DA1E0F" w:rsidRPr="005315E3" w:rsidRDefault="00735C55" w:rsidP="00EC3FE5">
      <w:pPr>
        <w:spacing w:after="0" w:line="240" w:lineRule="auto"/>
        <w:ind w:left="15"/>
        <w:jc w:val="center"/>
        <w:rPr>
          <w:rFonts w:ascii="Times New Roman" w:eastAsia="Times New Roman" w:hAnsi="Times New Roman" w:cs="Times New Roman"/>
          <w:i/>
          <w:sz w:val="26"/>
          <w:szCs w:val="26"/>
        </w:rPr>
      </w:pPr>
      <w:r w:rsidRPr="005315E3">
        <w:rPr>
          <w:rFonts w:ascii="Times New Roman" w:eastAsia="Times New Roman" w:hAnsi="Times New Roman" w:cs="Times New Roman"/>
          <w:i/>
          <w:sz w:val="26"/>
          <w:szCs w:val="26"/>
        </w:rPr>
        <w:t>Bảng 6: Đánh giá hiện trạng</w:t>
      </w:r>
    </w:p>
    <w:tbl>
      <w:tblPr>
        <w:tblStyle w:val="af7"/>
        <w:tblW w:w="10094" w:type="dxa"/>
        <w:tblInd w:w="-294" w:type="dxa"/>
        <w:tblLayout w:type="fixed"/>
        <w:tblLook w:val="0400" w:firstRow="0" w:lastRow="0" w:firstColumn="0" w:lastColumn="0" w:noHBand="0" w:noVBand="1"/>
      </w:tblPr>
      <w:tblGrid>
        <w:gridCol w:w="1647"/>
        <w:gridCol w:w="8447"/>
      </w:tblGrid>
      <w:tr w:rsidR="00DA1E0F" w:rsidRPr="005315E3" w14:paraId="0DE07C09" w14:textId="77777777" w:rsidTr="00E134EC">
        <w:trPr>
          <w:trHeight w:val="1851"/>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Thiếu </w:t>
            </w:r>
          </w:p>
        </w:tc>
        <w:tc>
          <w:tcPr>
            <w:tcW w:w="8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8" w14:textId="77777777" w:rsidR="00DA1E0F" w:rsidRPr="005315E3" w:rsidRDefault="00735C55" w:rsidP="00643281">
            <w:pPr>
              <w:spacing w:after="0" w:line="240" w:lineRule="auto"/>
              <w:ind w:left="118" w:right="240" w:hanging="35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 Thiếu thông tin: Trong trường hợp nhiều khách hàng đặt phòng tại cùng một thời điểm thì tình trạng phòng sẽ khó cập nhật kịp thời.</w:t>
            </w:r>
          </w:p>
          <w:p w14:paraId="00000479" w14:textId="77777777" w:rsidR="00DA1E0F" w:rsidRPr="005315E3" w:rsidRDefault="00735C55" w:rsidP="00643281">
            <w:pPr>
              <w:spacing w:after="0" w:line="240" w:lineRule="auto"/>
              <w:ind w:left="118" w:right="240" w:hanging="35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 Thiếu nhân lực: Quản lý khách sạn gồm nhiều thao tác nghiệp vụ đòi hỏi cần nguồn nhân lực lớn. </w:t>
            </w:r>
          </w:p>
          <w:p w14:paraId="0000047A" w14:textId="77777777" w:rsidR="00DA1E0F" w:rsidRPr="005315E3" w:rsidRDefault="00735C55" w:rsidP="00643281">
            <w:pPr>
              <w:spacing w:after="0" w:line="240" w:lineRule="auto"/>
              <w:ind w:left="118" w:right="240" w:hanging="35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T- Thiếu độ tin cậy: Một số dữ liệu </w:t>
            </w:r>
            <w:r w:rsidRPr="005315E3">
              <w:rPr>
                <w:rFonts w:ascii="Times New Roman" w:eastAsia="Times New Roman" w:hAnsi="Times New Roman" w:cs="Times New Roman"/>
                <w:sz w:val="26"/>
                <w:szCs w:val="26"/>
              </w:rPr>
              <w:t>được</w:t>
            </w:r>
            <w:r w:rsidRPr="005315E3">
              <w:rPr>
                <w:rFonts w:ascii="Times New Roman" w:eastAsia="Times New Roman" w:hAnsi="Times New Roman" w:cs="Times New Roman"/>
                <w:color w:val="000000"/>
                <w:sz w:val="26"/>
                <w:szCs w:val="26"/>
              </w:rPr>
              <w:t xml:space="preserve"> lưu </w:t>
            </w:r>
            <w:r w:rsidRPr="005315E3">
              <w:rPr>
                <w:rFonts w:ascii="Times New Roman" w:eastAsia="Times New Roman" w:hAnsi="Times New Roman" w:cs="Times New Roman"/>
                <w:sz w:val="26"/>
                <w:szCs w:val="26"/>
              </w:rPr>
              <w:t>trữ</w:t>
            </w:r>
            <w:r w:rsidRPr="005315E3">
              <w:rPr>
                <w:rFonts w:ascii="Times New Roman" w:eastAsia="Times New Roman" w:hAnsi="Times New Roman" w:cs="Times New Roman"/>
                <w:color w:val="000000"/>
                <w:sz w:val="26"/>
                <w:szCs w:val="26"/>
              </w:rPr>
              <w:t xml:space="preserve"> trên máy, đa số quá trình đều được thực hiện trên giấy tờ, và khách hàng tiến hành đặt phòng thông qua gọi điện thoại nên dễ thu thập sai thông tin. Sổ sách có thể bị mất trong quá trình lưu trữ.</w:t>
            </w:r>
          </w:p>
        </w:tc>
      </w:tr>
      <w:tr w:rsidR="00DA1E0F" w:rsidRPr="005315E3" w14:paraId="780312D3" w14:textId="77777777" w:rsidTr="00E134EC">
        <w:trPr>
          <w:trHeight w:val="591"/>
        </w:trPr>
        <w:tc>
          <w:tcPr>
            <w:tcW w:w="1647"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000047B"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Hiệu quả k</w:t>
            </w:r>
            <w:r w:rsidRPr="005315E3">
              <w:rPr>
                <w:rFonts w:ascii="Times New Roman" w:eastAsia="Times New Roman" w:hAnsi="Times New Roman" w:cs="Times New Roman"/>
                <w:color w:val="000000"/>
                <w:sz w:val="26"/>
                <w:szCs w:val="26"/>
              </w:rPr>
              <w:t>ém </w:t>
            </w:r>
          </w:p>
          <w:p w14:paraId="0000047C" w14:textId="77777777" w:rsidR="00DA1E0F" w:rsidRPr="005315E3" w:rsidRDefault="00DA1E0F" w:rsidP="00643281">
            <w:pPr>
              <w:spacing w:after="0" w:line="240" w:lineRule="auto"/>
              <w:ind w:left="112"/>
              <w:jc w:val="both"/>
              <w:rPr>
                <w:rFonts w:ascii="Times New Roman" w:eastAsia="Times New Roman" w:hAnsi="Times New Roman" w:cs="Times New Roman"/>
                <w:sz w:val="26"/>
                <w:szCs w:val="26"/>
              </w:rPr>
            </w:pPr>
          </w:p>
        </w:tc>
        <w:tc>
          <w:tcPr>
            <w:tcW w:w="8447"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000047D" w14:textId="77777777" w:rsidR="00DA1E0F" w:rsidRPr="005315E3" w:rsidRDefault="00735C55" w:rsidP="00643281">
            <w:pPr>
              <w:spacing w:after="0" w:line="240" w:lineRule="auto"/>
              <w:ind w:right="3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Các thao tác xử lý nghiệp vụ còn chậm, quy trình xử lý cồng kềnh.</w:t>
            </w:r>
          </w:p>
          <w:p w14:paraId="0000047E" w14:textId="77777777" w:rsidR="00DA1E0F" w:rsidRPr="005315E3" w:rsidRDefault="00735C55" w:rsidP="00643281">
            <w:pPr>
              <w:spacing w:after="0" w:line="240" w:lineRule="auto"/>
              <w:ind w:right="331"/>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Quá trình báo cáo, thống kê phức tạp.</w:t>
            </w:r>
          </w:p>
        </w:tc>
      </w:tr>
      <w:tr w:rsidR="00DA1E0F" w:rsidRPr="005315E3" w14:paraId="28F61347" w14:textId="77777777" w:rsidTr="00E134EC">
        <w:trPr>
          <w:trHeight w:val="1116"/>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F"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Tốn kém, dư thừa </w:t>
            </w:r>
          </w:p>
        </w:tc>
        <w:tc>
          <w:tcPr>
            <w:tcW w:w="8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80" w14:textId="77777777" w:rsidR="00DA1E0F" w:rsidRPr="005315E3" w:rsidRDefault="00735C55" w:rsidP="00643281">
            <w:pPr>
              <w:spacing w:after="0" w:line="240" w:lineRule="auto"/>
              <w:ind w:right="3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Cần nguồn nhân lực lớn.</w:t>
            </w:r>
          </w:p>
          <w:p w14:paraId="00000481" w14:textId="77777777" w:rsidR="00DA1E0F" w:rsidRPr="005315E3" w:rsidRDefault="00735C55" w:rsidP="00643281">
            <w:pPr>
              <w:spacing w:after="0" w:line="240" w:lineRule="auto"/>
              <w:ind w:right="3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Lãng phí thời gian.</w:t>
            </w:r>
          </w:p>
          <w:p w14:paraId="00000482" w14:textId="77777777" w:rsidR="00DA1E0F" w:rsidRPr="005315E3" w:rsidRDefault="00735C55" w:rsidP="00643281">
            <w:pPr>
              <w:spacing w:after="0" w:line="240" w:lineRule="auto"/>
              <w:ind w:right="3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Chi phí sổ sách, giấy tờ.</w:t>
            </w:r>
          </w:p>
          <w:p w14:paraId="00000483" w14:textId="77777777" w:rsidR="00DA1E0F" w:rsidRPr="005315E3" w:rsidRDefault="00735C55" w:rsidP="00643281">
            <w:pPr>
              <w:spacing w:after="0" w:line="240" w:lineRule="auto"/>
              <w:ind w:right="3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Khó tra cứu.</w:t>
            </w:r>
          </w:p>
        </w:tc>
      </w:tr>
    </w:tbl>
    <w:p w14:paraId="00000484" w14:textId="55866173" w:rsidR="00DA1E0F" w:rsidRDefault="00DA1E0F" w:rsidP="00643281">
      <w:pPr>
        <w:jc w:val="both"/>
        <w:rPr>
          <w:rFonts w:ascii="Times New Roman" w:eastAsia="Times New Roman" w:hAnsi="Times New Roman" w:cs="Times New Roman"/>
          <w:sz w:val="26"/>
          <w:szCs w:val="26"/>
        </w:rPr>
      </w:pPr>
    </w:p>
    <w:p w14:paraId="1F5566D9" w14:textId="2A576627" w:rsidR="00383393" w:rsidRDefault="00383393" w:rsidP="00643281">
      <w:pPr>
        <w:jc w:val="both"/>
        <w:rPr>
          <w:rFonts w:ascii="Times New Roman" w:eastAsia="Times New Roman" w:hAnsi="Times New Roman" w:cs="Times New Roman"/>
          <w:sz w:val="26"/>
          <w:szCs w:val="26"/>
        </w:rPr>
      </w:pPr>
    </w:p>
    <w:p w14:paraId="75F6BF68" w14:textId="1619DF70" w:rsidR="00383393" w:rsidRDefault="00383393" w:rsidP="00643281">
      <w:pPr>
        <w:jc w:val="both"/>
        <w:rPr>
          <w:rFonts w:ascii="Times New Roman" w:eastAsia="Times New Roman" w:hAnsi="Times New Roman" w:cs="Times New Roman"/>
          <w:sz w:val="26"/>
          <w:szCs w:val="26"/>
        </w:rPr>
      </w:pPr>
    </w:p>
    <w:p w14:paraId="799D7977" w14:textId="2949C9C3" w:rsidR="00383393" w:rsidRDefault="00383393" w:rsidP="00643281">
      <w:pPr>
        <w:jc w:val="both"/>
        <w:rPr>
          <w:rFonts w:ascii="Times New Roman" w:eastAsia="Times New Roman" w:hAnsi="Times New Roman" w:cs="Times New Roman"/>
          <w:sz w:val="26"/>
          <w:szCs w:val="26"/>
        </w:rPr>
      </w:pPr>
    </w:p>
    <w:p w14:paraId="0ECDF750" w14:textId="0E9577C1" w:rsidR="00383393" w:rsidRDefault="00383393" w:rsidP="00643281">
      <w:pPr>
        <w:jc w:val="both"/>
        <w:rPr>
          <w:rFonts w:ascii="Times New Roman" w:eastAsia="Times New Roman" w:hAnsi="Times New Roman" w:cs="Times New Roman"/>
          <w:sz w:val="26"/>
          <w:szCs w:val="26"/>
        </w:rPr>
      </w:pPr>
    </w:p>
    <w:p w14:paraId="171FE9BA" w14:textId="77777777" w:rsidR="00383393" w:rsidRPr="005315E3" w:rsidRDefault="00383393" w:rsidP="00643281">
      <w:pPr>
        <w:jc w:val="both"/>
        <w:rPr>
          <w:rFonts w:ascii="Times New Roman" w:eastAsia="Times New Roman" w:hAnsi="Times New Roman" w:cs="Times New Roman"/>
          <w:sz w:val="26"/>
          <w:szCs w:val="26"/>
        </w:rPr>
      </w:pPr>
    </w:p>
    <w:p w14:paraId="00000485" w14:textId="77777777" w:rsidR="00DA1E0F" w:rsidRPr="005315E3" w:rsidRDefault="00735C55" w:rsidP="00643281">
      <w:pPr>
        <w:ind w:left="-28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lastRenderedPageBreak/>
        <w:t>Yêu cầu mới:</w:t>
      </w:r>
    </w:p>
    <w:p w14:paraId="00000486" w14:textId="77777777" w:rsidR="00DA1E0F" w:rsidRPr="005315E3" w:rsidRDefault="00735C55" w:rsidP="00643281">
      <w:pPr>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Đảm bảo an toàn hệ thống và bảo mật thông tin khách hàng</w:t>
      </w:r>
    </w:p>
    <w:p w14:paraId="00000487" w14:textId="77777777" w:rsidR="00DA1E0F" w:rsidRPr="005315E3" w:rsidRDefault="00735C55" w:rsidP="00643281">
      <w:pPr>
        <w:ind w:left="-28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Dễ dàng mở rộng và bảo trì định kỳ hệ thống.</w:t>
      </w:r>
    </w:p>
    <w:p w14:paraId="00000488" w14:textId="77777777" w:rsidR="00DA1E0F" w:rsidRPr="005315E3" w:rsidRDefault="00735C55" w:rsidP="00643281">
      <w:pPr>
        <w:ind w:left="-28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Giao diện thân thiện với người dùng, dễ sử dụng.</w:t>
      </w:r>
    </w:p>
    <w:p w14:paraId="00000489" w14:textId="77777777" w:rsidR="00DA1E0F" w:rsidRPr="005315E3" w:rsidRDefault="00735C55" w:rsidP="00643281">
      <w:pPr>
        <w:ind w:left="-28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Có hệ thống hỗ trợ cho các thao tác nghiệp vụ của người dùng.</w:t>
      </w:r>
    </w:p>
    <w:p w14:paraId="720B585F" w14:textId="0BD7851B" w:rsidR="00EC3FE5" w:rsidRDefault="00735C55" w:rsidP="00EC3FE5">
      <w:pPr>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Dễ dàng in các bảng biểu thống kê</w:t>
      </w:r>
      <w:r w:rsidRPr="005315E3">
        <w:rPr>
          <w:rFonts w:ascii="Times New Roman" w:eastAsia="Times New Roman" w:hAnsi="Times New Roman" w:cs="Times New Roman"/>
          <w:color w:val="000000"/>
          <w:sz w:val="26"/>
          <w:szCs w:val="26"/>
        </w:rPr>
        <w:t>.</w:t>
      </w:r>
    </w:p>
    <w:p w14:paraId="661A269C" w14:textId="77777777" w:rsidR="00EC3FE5" w:rsidRPr="00EC3FE5" w:rsidRDefault="00EC3FE5" w:rsidP="00E134EC">
      <w:pPr>
        <w:jc w:val="both"/>
        <w:rPr>
          <w:rFonts w:ascii="Times New Roman" w:eastAsia="Times New Roman" w:hAnsi="Times New Roman" w:cs="Times New Roman"/>
          <w:color w:val="000000"/>
          <w:sz w:val="26"/>
          <w:szCs w:val="26"/>
        </w:rPr>
      </w:pPr>
    </w:p>
    <w:p w14:paraId="0000048B" w14:textId="77777777" w:rsidR="00DA1E0F" w:rsidRPr="005315E3" w:rsidRDefault="00735C55" w:rsidP="00643281">
      <w:pPr>
        <w:pStyle w:val="Heading3"/>
        <w:ind w:left="-284"/>
        <w:jc w:val="both"/>
        <w:rPr>
          <w:rFonts w:ascii="Times New Roman" w:eastAsia="Times New Roman" w:hAnsi="Times New Roman" w:cs="Times New Roman"/>
          <w:sz w:val="26"/>
          <w:szCs w:val="26"/>
        </w:rPr>
      </w:pPr>
      <w:bookmarkStart w:id="3" w:name="_Toc76856314"/>
      <w:r w:rsidRPr="005315E3">
        <w:rPr>
          <w:rFonts w:ascii="Times New Roman" w:eastAsia="Times New Roman" w:hAnsi="Times New Roman" w:cs="Times New Roman"/>
          <w:color w:val="000000"/>
          <w:sz w:val="26"/>
          <w:szCs w:val="26"/>
        </w:rPr>
        <w:t>1.2.3 Xác định phạm vi, khả năng, mục tiêu dự án của hệ thống mới</w:t>
      </w:r>
      <w:bookmarkEnd w:id="3"/>
      <w:r w:rsidRPr="005315E3">
        <w:rPr>
          <w:rFonts w:ascii="Times New Roman" w:eastAsia="Times New Roman" w:hAnsi="Times New Roman" w:cs="Times New Roman"/>
          <w:color w:val="000000"/>
          <w:sz w:val="26"/>
          <w:szCs w:val="26"/>
        </w:rPr>
        <w:t> </w:t>
      </w:r>
    </w:p>
    <w:p w14:paraId="0000048C" w14:textId="77777777" w:rsidR="00DA1E0F" w:rsidRPr="005315E3" w:rsidRDefault="00735C55" w:rsidP="00643281">
      <w:pPr>
        <w:spacing w:before="113" w:after="0" w:line="240" w:lineRule="auto"/>
        <w:ind w:left="-28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Phạm vi của hệ thống mới giải quyết các vấn đề: </w:t>
      </w:r>
    </w:p>
    <w:p w14:paraId="0000048D" w14:textId="77777777" w:rsidR="00DA1E0F" w:rsidRPr="005315E3" w:rsidRDefault="00735C55" w:rsidP="00643281">
      <w:pPr>
        <w:spacing w:before="113" w:after="0" w:line="240" w:lineRule="auto"/>
        <w:ind w:left="-142"/>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 xml:space="preserve"> Xây dựng cơ sở dữ liệu có thể lưu trữ được trên máy tính. </w:t>
      </w:r>
    </w:p>
    <w:p w14:paraId="0000048E" w14:textId="77777777" w:rsidR="00DA1E0F" w:rsidRPr="005315E3" w:rsidRDefault="00735C55" w:rsidP="00643281">
      <w:pPr>
        <w:spacing w:before="113" w:after="0" w:line="240" w:lineRule="auto"/>
        <w:ind w:left="-142"/>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 xml:space="preserve"> Đảm bảo an toàn thông tin, bảo mật dữ liệu. Đảm bảo tính chính xác của dữ liệu được          lưu trữ trong hệ thống. </w:t>
      </w:r>
    </w:p>
    <w:p w14:paraId="0000048F" w14:textId="77777777" w:rsidR="00DA1E0F" w:rsidRPr="005315E3" w:rsidRDefault="00735C55" w:rsidP="00643281">
      <w:pPr>
        <w:spacing w:before="113"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Có khả năng phân quyền truy cập trong hệ thống.</w:t>
      </w:r>
    </w:p>
    <w:p w14:paraId="00000490" w14:textId="77777777" w:rsidR="00DA1E0F" w:rsidRPr="005315E3" w:rsidRDefault="00735C55" w:rsidP="00643281">
      <w:pPr>
        <w:spacing w:before="113" w:after="0" w:line="240" w:lineRule="auto"/>
        <w:ind w:left="-14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Giao diện dễ sử dụng. </w:t>
      </w:r>
    </w:p>
    <w:p w14:paraId="00000491" w14:textId="77777777" w:rsidR="00DA1E0F" w:rsidRPr="005315E3" w:rsidRDefault="00735C55" w:rsidP="00643281">
      <w:pPr>
        <w:numPr>
          <w:ilvl w:val="0"/>
          <w:numId w:val="2"/>
        </w:numPr>
        <w:pBdr>
          <w:top w:val="nil"/>
          <w:left w:val="nil"/>
          <w:bottom w:val="nil"/>
          <w:right w:val="nil"/>
          <w:between w:val="nil"/>
        </w:pBdr>
        <w:spacing w:before="384" w:after="0" w:line="240" w:lineRule="auto"/>
        <w:ind w:left="-142" w:hanging="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Nhân lực sử dụng:</w:t>
      </w:r>
    </w:p>
    <w:p w14:paraId="00000492" w14:textId="384A1DA3" w:rsidR="00DA1E0F" w:rsidRPr="005315E3" w:rsidRDefault="00735C55" w:rsidP="00EC3FE5">
      <w:pPr>
        <w:pBdr>
          <w:top w:val="nil"/>
          <w:left w:val="nil"/>
          <w:bottom w:val="nil"/>
          <w:right w:val="nil"/>
          <w:between w:val="nil"/>
        </w:pBdr>
        <w:spacing w:after="0" w:line="240" w:lineRule="auto"/>
        <w:ind w:left="6"/>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Bảng 7: Phân quyền sử dụng</w:t>
      </w:r>
    </w:p>
    <w:tbl>
      <w:tblPr>
        <w:tblStyle w:val="af8"/>
        <w:tblW w:w="10094" w:type="dxa"/>
        <w:tblInd w:w="-294" w:type="dxa"/>
        <w:tblLayout w:type="fixed"/>
        <w:tblLook w:val="0400" w:firstRow="0" w:lastRow="0" w:firstColumn="0" w:lastColumn="0" w:noHBand="0" w:noVBand="1"/>
      </w:tblPr>
      <w:tblGrid>
        <w:gridCol w:w="851"/>
        <w:gridCol w:w="4253"/>
        <w:gridCol w:w="2740"/>
        <w:gridCol w:w="2250"/>
      </w:tblGrid>
      <w:tr w:rsidR="00DA1E0F" w:rsidRPr="005315E3" w14:paraId="034E508E" w14:textId="77777777" w:rsidTr="00E134EC">
        <w:trPr>
          <w:trHeight w:val="510"/>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3" w14:textId="77777777" w:rsidR="00DA1E0F" w:rsidRPr="005315E3" w:rsidRDefault="00735C55" w:rsidP="00643281">
            <w:pPr>
              <w:spacing w:after="0" w:line="240" w:lineRule="auto"/>
              <w:ind w:left="121"/>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STT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4" w14:textId="77777777" w:rsidR="00DA1E0F" w:rsidRPr="005315E3" w:rsidRDefault="00735C55" w:rsidP="00643281">
            <w:pPr>
              <w:spacing w:after="0" w:line="240" w:lineRule="auto"/>
              <w:ind w:left="10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Nghiệp vụ </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5" w14:textId="77777777" w:rsidR="00DA1E0F" w:rsidRPr="005315E3" w:rsidRDefault="00735C55" w:rsidP="00643281">
            <w:pPr>
              <w:spacing w:after="0" w:line="240" w:lineRule="auto"/>
              <w:ind w:left="119" w:right="183" w:hanging="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Quản lý khách sạn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6" w14:textId="77777777" w:rsidR="00DA1E0F" w:rsidRPr="005315E3" w:rsidRDefault="00735C55" w:rsidP="00643281">
            <w:pPr>
              <w:spacing w:after="0" w:line="240" w:lineRule="auto"/>
              <w:ind w:left="10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Nhân viên lễ tân</w:t>
            </w:r>
          </w:p>
        </w:tc>
      </w:tr>
      <w:tr w:rsidR="00DA1E0F" w:rsidRPr="005315E3" w14:paraId="6E750F2E" w14:textId="77777777" w:rsidTr="00E134EC">
        <w:trPr>
          <w:trHeight w:val="321"/>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7" w14:textId="77777777" w:rsidR="00DA1E0F" w:rsidRPr="005315E3" w:rsidRDefault="00735C55" w:rsidP="00643281">
            <w:pPr>
              <w:spacing w:after="0" w:line="240" w:lineRule="auto"/>
              <w:ind w:left="139"/>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8" w14:textId="77777777" w:rsidR="00DA1E0F" w:rsidRPr="005315E3" w:rsidRDefault="00735C55" w:rsidP="00643281">
            <w:pPr>
              <w:spacing w:after="0" w:line="240" w:lineRule="auto"/>
              <w:ind w:right="25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Đăng nhập hệ thống.</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9" w14:textId="77777777" w:rsidR="00DA1E0F" w:rsidRPr="005315E3" w:rsidRDefault="00735C55" w:rsidP="00643281">
            <w:pPr>
              <w:spacing w:after="0" w:line="240" w:lineRule="auto"/>
              <w:ind w:left="11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X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A" w14:textId="77777777" w:rsidR="00DA1E0F" w:rsidRPr="005315E3" w:rsidRDefault="00735C55" w:rsidP="00643281">
            <w:pPr>
              <w:spacing w:after="0" w:line="240" w:lineRule="auto"/>
              <w:ind w:left="11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X </w:t>
            </w:r>
          </w:p>
        </w:tc>
      </w:tr>
      <w:tr w:rsidR="00DA1E0F" w:rsidRPr="005315E3" w14:paraId="1BD44F60" w14:textId="77777777" w:rsidTr="00E134EC">
        <w:trPr>
          <w:trHeight w:val="312"/>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B" w14:textId="77777777" w:rsidR="00DA1E0F" w:rsidRPr="005315E3" w:rsidRDefault="00735C55" w:rsidP="00643281">
            <w:pPr>
              <w:spacing w:after="0" w:line="240" w:lineRule="auto"/>
              <w:ind w:left="13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C" w14:textId="77777777" w:rsidR="00DA1E0F" w:rsidRPr="005315E3" w:rsidRDefault="00735C55" w:rsidP="00643281">
            <w:pPr>
              <w:spacing w:after="0" w:line="240" w:lineRule="auto"/>
              <w:ind w:right="25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Đăng xuất hệ thống.</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D"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E"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r>
      <w:tr w:rsidR="00DA1E0F" w:rsidRPr="005315E3" w14:paraId="3AF5E36D" w14:textId="77777777" w:rsidTr="00E134EC">
        <w:trPr>
          <w:trHeight w:val="240"/>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F" w14:textId="77777777" w:rsidR="00DA1E0F" w:rsidRPr="005315E3" w:rsidRDefault="00735C55" w:rsidP="00643281">
            <w:pPr>
              <w:spacing w:after="0" w:line="240" w:lineRule="auto"/>
              <w:ind w:left="11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3 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0" w14:textId="77777777" w:rsidR="00DA1E0F" w:rsidRPr="005315E3" w:rsidRDefault="00735C55" w:rsidP="00643281">
            <w:pPr>
              <w:spacing w:after="0" w:line="240" w:lineRule="auto"/>
              <w:ind w:right="21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Quản lý thông tin nhân viên.</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X</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2"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0622A65E" w14:textId="77777777" w:rsidTr="00E134EC">
        <w:trPr>
          <w:trHeight w:val="2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3" w14:textId="77777777" w:rsidR="00DA1E0F" w:rsidRPr="005315E3" w:rsidRDefault="00735C55" w:rsidP="00643281">
            <w:pPr>
              <w:spacing w:after="0" w:line="240" w:lineRule="auto"/>
              <w:ind w:left="12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4 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4" w14:textId="77777777" w:rsidR="00DA1E0F" w:rsidRPr="005315E3" w:rsidRDefault="00735C55" w:rsidP="00643281">
            <w:pPr>
              <w:spacing w:after="0" w:line="240" w:lineRule="auto"/>
              <w:ind w:right="231"/>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Tra cứu thông tin nhân viên.</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5" w14:textId="77777777" w:rsidR="00DA1E0F" w:rsidRPr="005315E3" w:rsidRDefault="00735C55" w:rsidP="00643281">
            <w:pPr>
              <w:spacing w:after="0" w:line="240" w:lineRule="auto"/>
              <w:ind w:left="11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X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6"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7A55087C" w14:textId="77777777" w:rsidTr="00E134EC">
        <w:trPr>
          <w:trHeight w:val="276"/>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7" w14:textId="77777777" w:rsidR="00DA1E0F" w:rsidRPr="005315E3" w:rsidRDefault="00735C55" w:rsidP="00643281">
            <w:pPr>
              <w:spacing w:after="0" w:line="240" w:lineRule="auto"/>
              <w:ind w:left="11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5 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8" w14:textId="77777777" w:rsidR="00DA1E0F" w:rsidRPr="005315E3" w:rsidRDefault="00735C55" w:rsidP="00643281">
            <w:pPr>
              <w:spacing w:after="0" w:line="240" w:lineRule="auto"/>
              <w:ind w:right="241"/>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Quản lý thông tin khách hàng.</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9" w14:textId="77777777" w:rsidR="00DA1E0F" w:rsidRPr="005315E3" w:rsidRDefault="00735C55" w:rsidP="00643281">
            <w:pPr>
              <w:spacing w:after="0" w:line="240" w:lineRule="auto"/>
              <w:ind w:left="11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X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A"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2B3380EC" w14:textId="77777777" w:rsidTr="00E134EC">
        <w:trPr>
          <w:trHeight w:val="21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B" w14:textId="77777777" w:rsidR="00DA1E0F" w:rsidRPr="005315E3" w:rsidRDefault="00735C55" w:rsidP="00643281">
            <w:pPr>
              <w:spacing w:after="0" w:line="240" w:lineRule="auto"/>
              <w:ind w:left="119"/>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6 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C" w14:textId="77777777" w:rsidR="00DA1E0F" w:rsidRPr="005315E3" w:rsidRDefault="00735C55" w:rsidP="00643281">
            <w:pPr>
              <w:spacing w:after="0" w:line="240" w:lineRule="auto"/>
              <w:ind w:right="231"/>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Tra cứu thông tin khách hàng.</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D" w14:textId="77777777" w:rsidR="00DA1E0F" w:rsidRPr="005315E3" w:rsidRDefault="00735C55" w:rsidP="00643281">
            <w:pPr>
              <w:spacing w:after="0" w:line="240" w:lineRule="auto"/>
              <w:ind w:left="11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X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E" w14:textId="77777777" w:rsidR="00DA1E0F" w:rsidRPr="005315E3" w:rsidRDefault="00735C55" w:rsidP="00643281">
            <w:pPr>
              <w:spacing w:after="0" w:line="240" w:lineRule="auto"/>
              <w:ind w:left="11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X</w:t>
            </w:r>
          </w:p>
        </w:tc>
      </w:tr>
      <w:tr w:rsidR="00DA1E0F" w:rsidRPr="005315E3" w14:paraId="71E5AB95" w14:textId="77777777" w:rsidTr="00E134EC">
        <w:trPr>
          <w:trHeight w:val="231"/>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F" w14:textId="77777777" w:rsidR="00DA1E0F" w:rsidRPr="005315E3" w:rsidRDefault="00735C55" w:rsidP="00643281">
            <w:pPr>
              <w:spacing w:after="0" w:line="240" w:lineRule="auto"/>
              <w:ind w:left="12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7 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0" w14:textId="77777777" w:rsidR="00DA1E0F" w:rsidRPr="005315E3" w:rsidRDefault="00735C55" w:rsidP="00643281">
            <w:pPr>
              <w:spacing w:after="0" w:line="240" w:lineRule="auto"/>
              <w:ind w:right="14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Lập phiếu thuê phòng.</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1" w14:textId="77777777" w:rsidR="00DA1E0F" w:rsidRPr="005315E3" w:rsidRDefault="00735C55" w:rsidP="00643281">
            <w:pPr>
              <w:spacing w:after="0" w:line="240" w:lineRule="auto"/>
              <w:ind w:left="11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X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2" w14:textId="77777777" w:rsidR="00DA1E0F" w:rsidRPr="005315E3" w:rsidRDefault="00735C55" w:rsidP="00643281">
            <w:pPr>
              <w:spacing w:after="0" w:line="240" w:lineRule="auto"/>
              <w:ind w:left="113"/>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X</w:t>
            </w:r>
          </w:p>
        </w:tc>
      </w:tr>
      <w:tr w:rsidR="00DA1E0F" w:rsidRPr="005315E3" w14:paraId="12F468C5" w14:textId="77777777" w:rsidTr="00E134EC">
        <w:trPr>
          <w:trHeight w:val="168"/>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3"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8</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4" w14:textId="77777777" w:rsidR="00DA1E0F" w:rsidRPr="005315E3" w:rsidRDefault="00735C55" w:rsidP="00643281">
            <w:pPr>
              <w:spacing w:after="0" w:line="240" w:lineRule="auto"/>
              <w:ind w:right="140"/>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Tra cứu phiếu thuê phòng.</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5" w14:textId="77777777" w:rsidR="00DA1E0F" w:rsidRPr="005315E3" w:rsidRDefault="00DA1E0F" w:rsidP="00643281">
            <w:pPr>
              <w:spacing w:after="0" w:line="240" w:lineRule="auto"/>
              <w:ind w:left="113"/>
              <w:jc w:val="both"/>
              <w:rPr>
                <w:rFonts w:ascii="Times New Roman" w:eastAsia="Times New Roman" w:hAnsi="Times New Roman" w:cs="Times New Roman"/>
                <w:color w:val="000000"/>
                <w:sz w:val="26"/>
                <w:szCs w:val="26"/>
              </w:rPr>
            </w:pP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6" w14:textId="77777777" w:rsidR="00DA1E0F" w:rsidRPr="005315E3" w:rsidRDefault="00DA1E0F" w:rsidP="00643281">
            <w:pPr>
              <w:spacing w:after="0" w:line="240" w:lineRule="auto"/>
              <w:ind w:left="113"/>
              <w:jc w:val="both"/>
              <w:rPr>
                <w:rFonts w:ascii="Times New Roman" w:eastAsia="Times New Roman" w:hAnsi="Times New Roman" w:cs="Times New Roman"/>
                <w:color w:val="000000"/>
                <w:sz w:val="26"/>
                <w:szCs w:val="26"/>
              </w:rPr>
            </w:pPr>
          </w:p>
        </w:tc>
      </w:tr>
      <w:tr w:rsidR="00DA1E0F" w:rsidRPr="005315E3" w14:paraId="456407EF" w14:textId="77777777" w:rsidTr="00E134EC">
        <w:trPr>
          <w:trHeight w:val="357"/>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7"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9 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8" w14:textId="77777777" w:rsidR="00DA1E0F" w:rsidRPr="005315E3" w:rsidRDefault="00735C55" w:rsidP="00643281">
            <w:pPr>
              <w:spacing w:after="0" w:line="240" w:lineRule="auto"/>
              <w:ind w:right="140"/>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Lập phiếu đặt phòng.</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9"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A"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X</w:t>
            </w:r>
          </w:p>
        </w:tc>
      </w:tr>
      <w:tr w:rsidR="00DA1E0F" w:rsidRPr="005315E3" w14:paraId="299148C6" w14:textId="77777777" w:rsidTr="00E134EC">
        <w:trPr>
          <w:trHeight w:val="141"/>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B"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10</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Tra cứu phiếu đặt phòng.</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D" w14:textId="77777777" w:rsidR="00DA1E0F" w:rsidRPr="005315E3" w:rsidRDefault="00DA1E0F" w:rsidP="00643281">
            <w:pPr>
              <w:spacing w:after="0" w:line="240" w:lineRule="auto"/>
              <w:ind w:left="113"/>
              <w:jc w:val="both"/>
              <w:rPr>
                <w:rFonts w:ascii="Times New Roman" w:eastAsia="Times New Roman" w:hAnsi="Times New Roman" w:cs="Times New Roman"/>
                <w:color w:val="000000"/>
                <w:sz w:val="26"/>
                <w:szCs w:val="26"/>
              </w:rPr>
            </w:pP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E"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45A18B74" w14:textId="77777777" w:rsidTr="00E134EC">
        <w:trPr>
          <w:trHeight w:val="348"/>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BF"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11</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0"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Tra cứu thông tin phòng.</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1"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X </w:t>
            </w:r>
          </w:p>
        </w:tc>
      </w:tr>
      <w:tr w:rsidR="00DA1E0F" w:rsidRPr="005315E3" w14:paraId="616FAB78" w14:textId="77777777" w:rsidTr="00E134EC">
        <w:trPr>
          <w:trHeight w:val="132"/>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3"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12 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4"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Quản lý dịch vụ.</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5"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6"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1411FBA1" w14:textId="77777777" w:rsidTr="00E134EC">
        <w:trPr>
          <w:trHeight w:val="2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7"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13 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Tra cứu thông tin dịch vụ.</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9"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X </w:t>
            </w:r>
          </w:p>
        </w:tc>
      </w:tr>
      <w:tr w:rsidR="00DA1E0F" w:rsidRPr="005315E3" w14:paraId="10EF0B95" w14:textId="77777777" w:rsidTr="00E134EC">
        <w:trPr>
          <w:trHeight w:val="2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B"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14</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Lập phiếu dịch vụ.</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D"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X</w:t>
            </w:r>
          </w:p>
        </w:tc>
      </w:tr>
      <w:tr w:rsidR="00DA1E0F" w:rsidRPr="005315E3" w14:paraId="3D9C2088" w14:textId="77777777" w:rsidTr="00E134EC">
        <w:trPr>
          <w:trHeight w:val="2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F"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15</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0"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Tra cứu phiếu dịch vụ.</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1"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X</w:t>
            </w:r>
          </w:p>
        </w:tc>
      </w:tr>
      <w:tr w:rsidR="00DA1E0F" w:rsidRPr="005315E3" w14:paraId="2998CD3C" w14:textId="77777777" w:rsidTr="00E134EC">
        <w:trPr>
          <w:trHeight w:val="2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3"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16 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4"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Tạo hóa đơn. </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5"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X</w:t>
            </w:r>
          </w:p>
        </w:tc>
      </w:tr>
      <w:tr w:rsidR="00DA1E0F" w:rsidRPr="005315E3" w14:paraId="660649BE" w14:textId="77777777" w:rsidTr="00E134EC">
        <w:trPr>
          <w:trHeight w:val="2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7"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17 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Tra cứu thông tin hóa đơn.</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9"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X </w:t>
            </w:r>
          </w:p>
        </w:tc>
      </w:tr>
      <w:tr w:rsidR="00DA1E0F" w:rsidRPr="005315E3" w14:paraId="1A47DACA" w14:textId="77777777" w:rsidTr="00E134EC">
        <w:trPr>
          <w:trHeight w:val="2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B"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18 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Quản lý chương trình khuyến mãi.</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D"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E"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51A125EA" w14:textId="77777777" w:rsidTr="00E134EC">
        <w:trPr>
          <w:trHeight w:val="2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F"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19</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0"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Tra cứu chương trình khuyến mãi.</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1"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X</w:t>
            </w:r>
          </w:p>
        </w:tc>
      </w:tr>
      <w:tr w:rsidR="00DA1E0F" w:rsidRPr="005315E3" w14:paraId="2E385421" w14:textId="77777777" w:rsidTr="00E134EC">
        <w:trPr>
          <w:trHeight w:val="2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3"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20 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4"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Thống kê tài chính.</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5"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6"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420052D3" w14:textId="77777777" w:rsidTr="00E134EC">
        <w:trPr>
          <w:trHeight w:val="2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7"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21 </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Thay đổi quy định.</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9"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A"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21764484" w14:textId="77777777" w:rsidTr="00E134EC">
        <w:trPr>
          <w:trHeight w:val="2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B" w14:textId="77777777" w:rsidR="00DA1E0F" w:rsidRPr="005315E3" w:rsidRDefault="00735C55" w:rsidP="00643281">
            <w:pPr>
              <w:spacing w:after="0" w:line="240" w:lineRule="auto"/>
              <w:ind w:left="11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22</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Xem quy định.</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D" w14:textId="77777777" w:rsidR="00DA1E0F" w:rsidRPr="005315E3" w:rsidRDefault="00735C55" w:rsidP="00643281">
            <w:pPr>
              <w:spacing w:after="0" w:line="240" w:lineRule="auto"/>
              <w:ind w:left="11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X</w:t>
            </w:r>
          </w:p>
        </w:tc>
      </w:tr>
    </w:tbl>
    <w:p w14:paraId="000004EF"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p w14:paraId="000004F0" w14:textId="77777777" w:rsidR="00DA1E0F" w:rsidRPr="005315E3" w:rsidRDefault="00735C55" w:rsidP="00643281">
      <w:pPr>
        <w:spacing w:after="0" w:line="240" w:lineRule="auto"/>
        <w:ind w:left="-28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Tài chính: </w:t>
      </w:r>
    </w:p>
    <w:p w14:paraId="000004F1" w14:textId="77777777" w:rsidR="00DA1E0F" w:rsidRPr="005315E3" w:rsidRDefault="00735C55" w:rsidP="00643281">
      <w:pPr>
        <w:spacing w:before="41" w:after="0" w:line="240" w:lineRule="auto"/>
        <w:ind w:left="-284" w:firstLine="56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Phí</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viết chương trình: 70.000.000 VND. </w:t>
      </w:r>
    </w:p>
    <w:p w14:paraId="000004F2" w14:textId="77777777" w:rsidR="00DA1E0F" w:rsidRPr="005315E3" w:rsidRDefault="00735C55" w:rsidP="00643281">
      <w:pPr>
        <w:spacing w:before="41" w:after="0" w:line="240" w:lineRule="auto"/>
        <w:ind w:left="-284" w:firstLine="56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Phí bảo trì: 20.000.000 VND. </w:t>
      </w:r>
    </w:p>
    <w:p w14:paraId="000004F3" w14:textId="77777777" w:rsidR="00DA1E0F" w:rsidRPr="005315E3" w:rsidRDefault="00735C55" w:rsidP="00643281">
      <w:pPr>
        <w:spacing w:before="41" w:after="0" w:line="240" w:lineRule="auto"/>
        <w:ind w:left="-284" w:firstLine="56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Phí nâng cấp hệ thống (nếu có yêu cầu): Tùy theo yêu cầu nâng cấp. </w:t>
      </w:r>
    </w:p>
    <w:p w14:paraId="000004F4" w14:textId="77777777" w:rsidR="00DA1E0F" w:rsidRPr="005315E3" w:rsidRDefault="00735C55" w:rsidP="00643281">
      <w:pPr>
        <w:spacing w:before="41" w:after="0" w:line="240" w:lineRule="auto"/>
        <w:ind w:left="-284" w:firstLine="14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Khắc phục các điểm yếu của hệ thống hiện tại: </w:t>
      </w:r>
    </w:p>
    <w:p w14:paraId="000004F5" w14:textId="77777777" w:rsidR="00DA1E0F" w:rsidRPr="005315E3" w:rsidRDefault="00735C55" w:rsidP="00643281">
      <w:pPr>
        <w:spacing w:before="41" w:after="0" w:line="240" w:lineRule="auto"/>
        <w:ind w:left="-284" w:firstLine="56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Lưu trữ dữ liệu. </w:t>
      </w:r>
    </w:p>
    <w:p w14:paraId="000004F6" w14:textId="77777777" w:rsidR="00DA1E0F" w:rsidRPr="005315E3" w:rsidRDefault="00735C55" w:rsidP="00643281">
      <w:pPr>
        <w:spacing w:before="41" w:after="0" w:line="240" w:lineRule="auto"/>
        <w:ind w:left="-284" w:firstLine="56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Tốc độ xử lý. </w:t>
      </w:r>
    </w:p>
    <w:p w14:paraId="000004F7" w14:textId="77777777" w:rsidR="00DA1E0F" w:rsidRPr="005315E3" w:rsidRDefault="00735C55" w:rsidP="00643281">
      <w:pPr>
        <w:spacing w:before="43" w:after="0" w:line="240" w:lineRule="auto"/>
        <w:ind w:left="-284" w:firstLine="56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Tính bảo mật và an toàn. </w:t>
      </w:r>
    </w:p>
    <w:p w14:paraId="000004F8" w14:textId="77777777" w:rsidR="00DA1E0F" w:rsidRPr="005315E3" w:rsidRDefault="00735C55" w:rsidP="00643281">
      <w:pPr>
        <w:spacing w:before="41" w:after="0" w:line="240" w:lineRule="auto"/>
        <w:ind w:left="-284" w:firstLine="56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Tiết kiệm thời gian, nhân lực, tiền bạc. </w:t>
      </w:r>
    </w:p>
    <w:p w14:paraId="000004F9" w14:textId="77777777" w:rsidR="00DA1E0F" w:rsidRPr="005315E3" w:rsidRDefault="00735C55" w:rsidP="00643281">
      <w:pPr>
        <w:spacing w:before="41" w:after="0" w:line="240" w:lineRule="auto"/>
        <w:ind w:left="-28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Thể hiện chiến lược lâu dài. Dự án phải có hướng mở: </w:t>
      </w:r>
    </w:p>
    <w:p w14:paraId="000004FA" w14:textId="77777777" w:rsidR="00DA1E0F" w:rsidRPr="005315E3" w:rsidRDefault="00735C55" w:rsidP="00643281">
      <w:pPr>
        <w:spacing w:before="43" w:after="0" w:line="240" w:lineRule="auto"/>
        <w:ind w:left="-284" w:firstLine="56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Tốc độ xử lý nhanh hơn. </w:t>
      </w:r>
    </w:p>
    <w:p w14:paraId="000004FB" w14:textId="77777777" w:rsidR="00DA1E0F" w:rsidRPr="005315E3" w:rsidRDefault="00735C55" w:rsidP="00643281">
      <w:pPr>
        <w:spacing w:before="41" w:after="0" w:line="240" w:lineRule="auto"/>
        <w:ind w:left="-284" w:firstLine="56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Khả năng lưu trữ dữ liệu lớn hơn. </w:t>
      </w:r>
    </w:p>
    <w:p w14:paraId="000004FC" w14:textId="77777777" w:rsidR="00DA1E0F" w:rsidRPr="005315E3" w:rsidRDefault="00735C55" w:rsidP="00643281">
      <w:pPr>
        <w:spacing w:before="41" w:after="0" w:line="240" w:lineRule="auto"/>
        <w:ind w:left="-284" w:firstLine="567"/>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Độ bảo mật cao hơn. </w:t>
      </w:r>
    </w:p>
    <w:p w14:paraId="000004FD" w14:textId="77777777" w:rsidR="00DA1E0F" w:rsidRPr="005315E3" w:rsidRDefault="00735C55" w:rsidP="00643281">
      <w:pPr>
        <w:spacing w:before="41" w:after="0" w:line="240" w:lineRule="auto"/>
        <w:ind w:left="-284" w:firstLine="56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color w:val="000000"/>
          <w:sz w:val="26"/>
          <w:szCs w:val="26"/>
        </w:rPr>
        <w:t>Tăng độ tin cậy thông tin bằng cách nâng cấp hệ thống có thể sử dụn</w:t>
      </w:r>
      <w:r w:rsidRPr="005315E3">
        <w:rPr>
          <w:rFonts w:ascii="Times New Roman" w:eastAsia="Times New Roman" w:hAnsi="Times New Roman" w:cs="Times New Roman"/>
          <w:color w:val="000000"/>
          <w:sz w:val="26"/>
          <w:szCs w:val="26"/>
        </w:rPr>
        <w:t>g trực tuyến.</w:t>
      </w:r>
    </w:p>
    <w:p w14:paraId="000004FE"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Có khả năng nâng cấp sử dụng online, thanh toán trực tuyến, mở rộng mô hình khách sạn</w:t>
      </w:r>
    </w:p>
    <w:p w14:paraId="00000502"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503" w14:textId="77777777" w:rsidR="00DA1E0F" w:rsidRPr="005315E3" w:rsidRDefault="00735C55" w:rsidP="00643281">
      <w:pPr>
        <w:pStyle w:val="Heading3"/>
        <w:jc w:val="both"/>
        <w:rPr>
          <w:rFonts w:ascii="Times New Roman" w:eastAsia="Times New Roman" w:hAnsi="Times New Roman" w:cs="Times New Roman"/>
          <w:color w:val="000000"/>
          <w:sz w:val="26"/>
          <w:szCs w:val="26"/>
        </w:rPr>
      </w:pPr>
      <w:bookmarkStart w:id="4" w:name="_Toc76856315"/>
      <w:r w:rsidRPr="005315E3">
        <w:rPr>
          <w:rFonts w:ascii="Times New Roman" w:eastAsia="Times New Roman" w:hAnsi="Times New Roman" w:cs="Times New Roman"/>
          <w:color w:val="000000"/>
          <w:sz w:val="26"/>
          <w:szCs w:val="26"/>
        </w:rPr>
        <w:lastRenderedPageBreak/>
        <w:t>1.2.4 Phát họa giải pháp và cân nhắc tính khả thi</w:t>
      </w:r>
      <w:bookmarkEnd w:id="4"/>
    </w:p>
    <w:p w14:paraId="00000504" w14:textId="77777777" w:rsidR="00DA1E0F" w:rsidRPr="005315E3" w:rsidRDefault="00735C55" w:rsidP="00575A03">
      <w:pPr>
        <w:spacing w:before="41" w:after="0" w:line="240" w:lineRule="auto"/>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Bảng 8: Phân loại yêu cầu hệ thống</w:t>
      </w:r>
    </w:p>
    <w:tbl>
      <w:tblPr>
        <w:tblStyle w:val="af9"/>
        <w:tblW w:w="10094" w:type="dxa"/>
        <w:tblInd w:w="-294" w:type="dxa"/>
        <w:tblLayout w:type="fixed"/>
        <w:tblLook w:val="0400" w:firstRow="0" w:lastRow="0" w:firstColumn="0" w:lastColumn="0" w:noHBand="0" w:noVBand="1"/>
      </w:tblPr>
      <w:tblGrid>
        <w:gridCol w:w="877"/>
        <w:gridCol w:w="9217"/>
      </w:tblGrid>
      <w:tr w:rsidR="00DA1E0F" w:rsidRPr="005315E3" w14:paraId="512F49F4" w14:textId="77777777" w:rsidTr="00E134EC">
        <w:trPr>
          <w:trHeight w:val="150"/>
        </w:trPr>
        <w:tc>
          <w:tcPr>
            <w:tcW w:w="100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5" w14:textId="77777777" w:rsidR="00DA1E0F" w:rsidRPr="005315E3" w:rsidRDefault="00735C55" w:rsidP="00643281">
            <w:pPr>
              <w:spacing w:after="0" w:line="240" w:lineRule="auto"/>
              <w:ind w:right="2302"/>
              <w:jc w:val="both"/>
              <w:rPr>
                <w:rFonts w:ascii="Times New Roman" w:eastAsia="Times New Roman" w:hAnsi="Times New Roman" w:cs="Times New Roman"/>
                <w:sz w:val="24"/>
                <w:szCs w:val="24"/>
              </w:rPr>
            </w:pPr>
            <w:r w:rsidRPr="005315E3">
              <w:rPr>
                <w:rFonts w:ascii="Times New Roman" w:eastAsia="Times New Roman" w:hAnsi="Times New Roman" w:cs="Times New Roman"/>
                <w:b/>
                <w:i/>
                <w:color w:val="000000"/>
                <w:sz w:val="26"/>
                <w:szCs w:val="26"/>
              </w:rPr>
              <w:t>Bảng phân loại yêu cầu hệ thống quản lý khách sạn</w:t>
            </w:r>
          </w:p>
        </w:tc>
      </w:tr>
      <w:tr w:rsidR="00DA1E0F" w:rsidRPr="005315E3" w14:paraId="1E34F2DB" w14:textId="77777777" w:rsidTr="00E134EC">
        <w:trPr>
          <w:trHeight w:val="610"/>
        </w:trPr>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Y1 </w:t>
            </w:r>
          </w:p>
        </w:tc>
        <w:tc>
          <w:tcPr>
            <w:tcW w:w="9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8" w14:textId="136C9A87" w:rsidR="00DA1E0F" w:rsidRPr="005315E3" w:rsidRDefault="00735C55" w:rsidP="00643281">
            <w:pPr>
              <w:spacing w:after="0" w:line="240" w:lineRule="auto"/>
              <w:ind w:left="15" w:right="255" w:firstLine="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Quản lý lưu trữ tất cả thông tin cần thiết cho hệ thống </w:t>
            </w:r>
            <w:r w:rsidR="00EC3FE5" w:rsidRPr="005315E3">
              <w:rPr>
                <w:rFonts w:ascii="Times New Roman" w:eastAsia="Times New Roman" w:hAnsi="Times New Roman" w:cs="Times New Roman"/>
                <w:color w:val="000000"/>
                <w:sz w:val="26"/>
                <w:szCs w:val="26"/>
              </w:rPr>
              <w:t>(Phòng</w:t>
            </w:r>
            <w:r w:rsidRPr="005315E3">
              <w:rPr>
                <w:rFonts w:ascii="Times New Roman" w:eastAsia="Times New Roman" w:hAnsi="Times New Roman" w:cs="Times New Roman"/>
                <w:color w:val="000000"/>
                <w:sz w:val="26"/>
                <w:szCs w:val="26"/>
              </w:rPr>
              <w:t xml:space="preserve"> ốc, dịch vụ, </w:t>
            </w:r>
            <w:r w:rsidR="00575A03" w:rsidRPr="005315E3">
              <w:rPr>
                <w:rFonts w:ascii="Times New Roman" w:eastAsia="Times New Roman" w:hAnsi="Times New Roman" w:cs="Times New Roman"/>
                <w:color w:val="000000"/>
                <w:sz w:val="26"/>
                <w:szCs w:val="26"/>
              </w:rPr>
              <w:t>hóa đơn</w:t>
            </w:r>
            <w:r w:rsidRPr="005315E3">
              <w:rPr>
                <w:rFonts w:ascii="Times New Roman" w:eastAsia="Times New Roman" w:hAnsi="Times New Roman" w:cs="Times New Roman"/>
                <w:color w:val="000000"/>
                <w:sz w:val="26"/>
                <w:szCs w:val="26"/>
              </w:rPr>
              <w:t>, nhân viên, khách hàng).</w:t>
            </w:r>
          </w:p>
        </w:tc>
      </w:tr>
      <w:tr w:rsidR="00DA1E0F" w:rsidRPr="005315E3" w14:paraId="70556D88" w14:textId="77777777" w:rsidTr="00E134EC">
        <w:trPr>
          <w:trHeight w:val="449"/>
        </w:trPr>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Y2 </w:t>
            </w:r>
          </w:p>
        </w:tc>
        <w:tc>
          <w:tcPr>
            <w:tcW w:w="9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Cho phép tìm kiếm, tra cứu các thông tin cần để xử lý một cách thức thời.</w:t>
            </w:r>
          </w:p>
        </w:tc>
      </w:tr>
      <w:tr w:rsidR="00DA1E0F" w:rsidRPr="005315E3" w14:paraId="18580088" w14:textId="77777777" w:rsidTr="00E134EC">
        <w:trPr>
          <w:trHeight w:val="447"/>
        </w:trPr>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Y3 </w:t>
            </w:r>
          </w:p>
        </w:tc>
        <w:tc>
          <w:tcPr>
            <w:tcW w:w="9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Lập hồ sơ thanh toán khi khách hàng đến nhận phòng.</w:t>
            </w:r>
          </w:p>
        </w:tc>
      </w:tr>
      <w:tr w:rsidR="00DA1E0F" w:rsidRPr="005315E3" w14:paraId="03191A48" w14:textId="77777777" w:rsidTr="00E134EC">
        <w:trPr>
          <w:trHeight w:val="449"/>
        </w:trPr>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Y4 </w:t>
            </w:r>
          </w:p>
        </w:tc>
        <w:tc>
          <w:tcPr>
            <w:tcW w:w="9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Đảm bảo chức năng phân quyền cho người dùng hệ thống.</w:t>
            </w:r>
          </w:p>
        </w:tc>
      </w:tr>
      <w:tr w:rsidR="00DA1E0F" w:rsidRPr="005315E3" w14:paraId="7511EA76" w14:textId="77777777" w:rsidTr="00E134EC">
        <w:trPr>
          <w:trHeight w:val="451"/>
        </w:trPr>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Y5 </w:t>
            </w:r>
          </w:p>
        </w:tc>
        <w:tc>
          <w:tcPr>
            <w:tcW w:w="9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Thường xuyên sao lưu dữ liệu và có thể phục hồi ngay lập tức khi gặp sự cố.</w:t>
            </w:r>
          </w:p>
        </w:tc>
      </w:tr>
      <w:tr w:rsidR="00DA1E0F" w:rsidRPr="005315E3" w14:paraId="4B5C9473" w14:textId="77777777" w:rsidTr="00E134EC">
        <w:trPr>
          <w:trHeight w:val="446"/>
        </w:trPr>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Y6 </w:t>
            </w:r>
          </w:p>
        </w:tc>
        <w:tc>
          <w:tcPr>
            <w:tcW w:w="9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Thực hiện tính toán, báo cáo doanh thu tại thời điểm yêu cầu.</w:t>
            </w:r>
          </w:p>
        </w:tc>
      </w:tr>
      <w:tr w:rsidR="00DA1E0F" w:rsidRPr="005315E3" w14:paraId="39B7D99E" w14:textId="77777777" w:rsidTr="00E134EC">
        <w:trPr>
          <w:trHeight w:val="449"/>
        </w:trPr>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Y7 </w:t>
            </w:r>
          </w:p>
        </w:tc>
        <w:tc>
          <w:tcPr>
            <w:tcW w:w="9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Cho phép sửa đổi, cập nhật quy định của hệ thống quản lý khách sạn.</w:t>
            </w:r>
          </w:p>
        </w:tc>
      </w:tr>
      <w:tr w:rsidR="00DA1E0F" w:rsidRPr="005315E3" w14:paraId="5D245412" w14:textId="77777777" w:rsidTr="00E134EC">
        <w:trPr>
          <w:trHeight w:val="451"/>
        </w:trPr>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Y8 </w:t>
            </w:r>
          </w:p>
        </w:tc>
        <w:tc>
          <w:tcPr>
            <w:tcW w:w="9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Có khả năng sử dụng trực tuyến thông qua mạng internet.</w:t>
            </w:r>
          </w:p>
        </w:tc>
      </w:tr>
    </w:tbl>
    <w:p w14:paraId="00000517" w14:textId="77777777" w:rsidR="00DA1E0F" w:rsidRPr="005315E3" w:rsidRDefault="00DA1E0F" w:rsidP="00643281">
      <w:pPr>
        <w:spacing w:after="240" w:line="240" w:lineRule="auto"/>
        <w:jc w:val="both"/>
        <w:rPr>
          <w:rFonts w:ascii="Times New Roman" w:eastAsia="Times New Roman" w:hAnsi="Times New Roman" w:cs="Times New Roman"/>
          <w:i/>
          <w:sz w:val="24"/>
          <w:szCs w:val="24"/>
        </w:rPr>
      </w:pPr>
    </w:p>
    <w:p w14:paraId="00000518" w14:textId="77777777" w:rsidR="00DA1E0F" w:rsidRPr="005315E3" w:rsidRDefault="00735C55" w:rsidP="00575A03">
      <w:pPr>
        <w:spacing w:after="240" w:line="240" w:lineRule="auto"/>
        <w:jc w:val="center"/>
        <w:rPr>
          <w:rFonts w:ascii="Times New Roman" w:eastAsia="Times New Roman" w:hAnsi="Times New Roman" w:cs="Times New Roman"/>
          <w:i/>
          <w:sz w:val="24"/>
          <w:szCs w:val="24"/>
        </w:rPr>
      </w:pPr>
      <w:r w:rsidRPr="005315E3">
        <w:rPr>
          <w:rFonts w:ascii="Times New Roman" w:eastAsia="Times New Roman" w:hAnsi="Times New Roman" w:cs="Times New Roman"/>
          <w:i/>
          <w:sz w:val="24"/>
          <w:szCs w:val="24"/>
        </w:rPr>
        <w:t>Bảng 9: Các ràng buộc của hệ thống</w:t>
      </w:r>
    </w:p>
    <w:tbl>
      <w:tblPr>
        <w:tblStyle w:val="afa"/>
        <w:tblW w:w="10094" w:type="dxa"/>
        <w:tblInd w:w="-294" w:type="dxa"/>
        <w:tblLayout w:type="fixed"/>
        <w:tblLook w:val="0400" w:firstRow="0" w:lastRow="0" w:firstColumn="0" w:lastColumn="0" w:noHBand="0" w:noVBand="1"/>
      </w:tblPr>
      <w:tblGrid>
        <w:gridCol w:w="985"/>
        <w:gridCol w:w="9109"/>
      </w:tblGrid>
      <w:tr w:rsidR="00DA1E0F" w:rsidRPr="005315E3" w14:paraId="55BA0FED" w14:textId="77777777" w:rsidTr="00E134EC">
        <w:trPr>
          <w:trHeight w:val="312"/>
        </w:trPr>
        <w:tc>
          <w:tcPr>
            <w:tcW w:w="100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9" w14:textId="77777777" w:rsidR="00DA1E0F" w:rsidRPr="005315E3" w:rsidRDefault="00735C55" w:rsidP="00643281">
            <w:pPr>
              <w:spacing w:after="0" w:line="240" w:lineRule="auto"/>
              <w:ind w:right="2302"/>
              <w:jc w:val="both"/>
              <w:rPr>
                <w:rFonts w:ascii="Times New Roman" w:eastAsia="Times New Roman" w:hAnsi="Times New Roman" w:cs="Times New Roman"/>
                <w:sz w:val="24"/>
                <w:szCs w:val="24"/>
              </w:rPr>
            </w:pPr>
            <w:r w:rsidRPr="005315E3">
              <w:rPr>
                <w:rFonts w:ascii="Times New Roman" w:eastAsia="Times New Roman" w:hAnsi="Times New Roman" w:cs="Times New Roman"/>
                <w:b/>
                <w:i/>
                <w:color w:val="000000"/>
                <w:sz w:val="26"/>
                <w:szCs w:val="26"/>
              </w:rPr>
              <w:t>Bảng ràng buộc cầu hệ thống quản lý khách sạn</w:t>
            </w:r>
          </w:p>
        </w:tc>
      </w:tr>
      <w:tr w:rsidR="00DA1E0F" w:rsidRPr="005315E3" w14:paraId="5E01EBAF" w14:textId="77777777" w:rsidTr="00E134EC">
        <w:trPr>
          <w:trHeight w:val="446"/>
        </w:trPr>
        <w:tc>
          <w:tcPr>
            <w:tcW w:w="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B"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R1 </w:t>
            </w:r>
          </w:p>
        </w:tc>
        <w:tc>
          <w:tcPr>
            <w:tcW w:w="9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Chi phí phần mềm không quá 100 triệu.</w:t>
            </w:r>
          </w:p>
        </w:tc>
      </w:tr>
      <w:tr w:rsidR="00DA1E0F" w:rsidRPr="005315E3" w14:paraId="0ABB8AB2" w14:textId="77777777" w:rsidTr="00E134EC">
        <w:trPr>
          <w:trHeight w:val="449"/>
        </w:trPr>
        <w:tc>
          <w:tcPr>
            <w:tcW w:w="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D"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R2 </w:t>
            </w:r>
          </w:p>
        </w:tc>
        <w:tc>
          <w:tcPr>
            <w:tcW w:w="9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Phần mềm cần đảm bảo bảo mật thông tin.</w:t>
            </w:r>
          </w:p>
        </w:tc>
      </w:tr>
      <w:tr w:rsidR="00DA1E0F" w:rsidRPr="005315E3" w14:paraId="57C47447" w14:textId="77777777" w:rsidTr="00E134EC">
        <w:trPr>
          <w:trHeight w:val="321"/>
        </w:trPr>
        <w:tc>
          <w:tcPr>
            <w:tcW w:w="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F"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R3 </w:t>
            </w:r>
          </w:p>
        </w:tc>
        <w:tc>
          <w:tcPr>
            <w:tcW w:w="9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Hệ thống phải hoạt động sau 5 tháng kể từ ngày bắt đầu.</w:t>
            </w:r>
          </w:p>
        </w:tc>
      </w:tr>
      <w:tr w:rsidR="00DA1E0F" w:rsidRPr="005315E3" w14:paraId="26ADA8AD" w14:textId="77777777" w:rsidTr="00E134EC">
        <w:trPr>
          <w:trHeight w:val="231"/>
        </w:trPr>
        <w:tc>
          <w:tcPr>
            <w:tcW w:w="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1"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R4 </w:t>
            </w:r>
          </w:p>
        </w:tc>
        <w:tc>
          <w:tcPr>
            <w:tcW w:w="9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Tốc độ xử lý phải ổn định.</w:t>
            </w:r>
          </w:p>
        </w:tc>
      </w:tr>
      <w:tr w:rsidR="00DA1E0F" w:rsidRPr="005315E3" w14:paraId="6F2CC95D" w14:textId="77777777" w:rsidTr="00E134EC">
        <w:trPr>
          <w:trHeight w:val="240"/>
        </w:trPr>
        <w:tc>
          <w:tcPr>
            <w:tcW w:w="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3"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R5 </w:t>
            </w:r>
          </w:p>
        </w:tc>
        <w:tc>
          <w:tcPr>
            <w:tcW w:w="9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Hệ thống dễ dàng sử dụng với tất cả mọi người</w:t>
            </w:r>
          </w:p>
        </w:tc>
      </w:tr>
      <w:tr w:rsidR="00DA1E0F" w:rsidRPr="005315E3" w14:paraId="2435F0CB" w14:textId="77777777" w:rsidTr="00E134EC">
        <w:trPr>
          <w:trHeight w:val="240"/>
        </w:trPr>
        <w:tc>
          <w:tcPr>
            <w:tcW w:w="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5"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R6 </w:t>
            </w:r>
          </w:p>
        </w:tc>
        <w:tc>
          <w:tcPr>
            <w:tcW w:w="9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Phần mềm phải chạy được trên tất cả các nền tảng hệ điều hành.</w:t>
            </w:r>
          </w:p>
        </w:tc>
      </w:tr>
    </w:tbl>
    <w:p w14:paraId="00000527" w14:textId="77777777" w:rsidR="00DA1E0F" w:rsidRPr="005315E3" w:rsidRDefault="00DA1E0F" w:rsidP="00643281">
      <w:pPr>
        <w:spacing w:after="240" w:line="240" w:lineRule="auto"/>
        <w:jc w:val="both"/>
        <w:rPr>
          <w:rFonts w:ascii="Times New Roman" w:eastAsia="Times New Roman" w:hAnsi="Times New Roman" w:cs="Times New Roman"/>
          <w:i/>
          <w:sz w:val="24"/>
          <w:szCs w:val="24"/>
        </w:rPr>
      </w:pPr>
    </w:p>
    <w:p w14:paraId="00000528" w14:textId="77777777" w:rsidR="00DA1E0F" w:rsidRPr="005315E3" w:rsidRDefault="00735C55" w:rsidP="00643281">
      <w:pPr>
        <w:spacing w:after="240" w:line="240" w:lineRule="auto"/>
        <w:ind w:left="720" w:firstLine="720"/>
        <w:jc w:val="both"/>
        <w:rPr>
          <w:rFonts w:ascii="Times New Roman" w:eastAsia="Times New Roman" w:hAnsi="Times New Roman" w:cs="Times New Roman"/>
          <w:i/>
          <w:sz w:val="24"/>
          <w:szCs w:val="24"/>
        </w:rPr>
      </w:pPr>
      <w:r w:rsidRPr="005315E3">
        <w:rPr>
          <w:rFonts w:ascii="Times New Roman" w:eastAsia="Times New Roman" w:hAnsi="Times New Roman" w:cs="Times New Roman"/>
          <w:i/>
          <w:sz w:val="24"/>
          <w:szCs w:val="24"/>
        </w:rPr>
        <w:t>Bảng 10: Các phương án đề xuất cho hệ thống</w:t>
      </w:r>
    </w:p>
    <w:tbl>
      <w:tblPr>
        <w:tblStyle w:val="afb"/>
        <w:tblW w:w="10094" w:type="dxa"/>
        <w:tblInd w:w="-294" w:type="dxa"/>
        <w:tblLayout w:type="fixed"/>
        <w:tblLook w:val="0400" w:firstRow="0" w:lastRow="0" w:firstColumn="0" w:lastColumn="0" w:noHBand="0" w:noVBand="1"/>
      </w:tblPr>
      <w:tblGrid>
        <w:gridCol w:w="2444"/>
        <w:gridCol w:w="2430"/>
        <w:gridCol w:w="2520"/>
        <w:gridCol w:w="2700"/>
      </w:tblGrid>
      <w:tr w:rsidR="00DA1E0F" w:rsidRPr="005315E3" w14:paraId="446366E6" w14:textId="77777777" w:rsidTr="00E134EC">
        <w:trPr>
          <w:trHeight w:val="267"/>
        </w:trPr>
        <w:tc>
          <w:tcPr>
            <w:tcW w:w="1009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9" w14:textId="77777777" w:rsidR="00DA1E0F" w:rsidRPr="005315E3" w:rsidRDefault="00735C55" w:rsidP="00643281">
            <w:pPr>
              <w:spacing w:after="0" w:line="240" w:lineRule="auto"/>
              <w:ind w:right="2332"/>
              <w:jc w:val="both"/>
              <w:rPr>
                <w:rFonts w:ascii="Times New Roman" w:eastAsia="Times New Roman" w:hAnsi="Times New Roman" w:cs="Times New Roman"/>
                <w:sz w:val="24"/>
                <w:szCs w:val="24"/>
              </w:rPr>
            </w:pPr>
            <w:r w:rsidRPr="005315E3">
              <w:rPr>
                <w:rFonts w:ascii="Times New Roman" w:eastAsia="Times New Roman" w:hAnsi="Times New Roman" w:cs="Times New Roman"/>
                <w:b/>
                <w:i/>
                <w:color w:val="000000"/>
                <w:sz w:val="26"/>
                <w:szCs w:val="26"/>
              </w:rPr>
              <w:lastRenderedPageBreak/>
              <w:t>Các phương án cho hệ thống quản lý khách sạn</w:t>
            </w:r>
          </w:p>
        </w:tc>
      </w:tr>
      <w:tr w:rsidR="00DA1E0F" w:rsidRPr="005315E3" w14:paraId="346F6683" w14:textId="77777777" w:rsidTr="00E134EC">
        <w:trPr>
          <w:trHeight w:val="451"/>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D" w14:textId="77777777" w:rsidR="00DA1E0F" w:rsidRPr="005315E3" w:rsidRDefault="00735C55" w:rsidP="00643281">
            <w:pPr>
              <w:spacing w:after="0" w:line="240" w:lineRule="auto"/>
              <w:ind w:left="125"/>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Tiêu chuẩn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E"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Phương án A</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F"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Phương án B</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0" w14:textId="77777777" w:rsidR="00DA1E0F" w:rsidRPr="005315E3" w:rsidRDefault="00735C55" w:rsidP="00643281">
            <w:pPr>
              <w:spacing w:after="0" w:line="240" w:lineRule="auto"/>
              <w:ind w:left="120"/>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Phương án C</w:t>
            </w:r>
          </w:p>
        </w:tc>
      </w:tr>
      <w:tr w:rsidR="00DA1E0F" w:rsidRPr="005315E3" w14:paraId="30BC8B14" w14:textId="77777777" w:rsidTr="00E134EC">
        <w:trPr>
          <w:trHeight w:val="451"/>
        </w:trPr>
        <w:tc>
          <w:tcPr>
            <w:tcW w:w="1009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1" w14:textId="77777777" w:rsidR="00DA1E0F" w:rsidRPr="005315E3" w:rsidRDefault="00735C55" w:rsidP="00643281">
            <w:pPr>
              <w:spacing w:after="0" w:line="240" w:lineRule="auto"/>
              <w:ind w:left="120"/>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u w:val="single"/>
              </w:rPr>
              <w:t>Yêu cầu</w:t>
            </w:r>
          </w:p>
        </w:tc>
      </w:tr>
      <w:tr w:rsidR="00DA1E0F" w:rsidRPr="005315E3" w14:paraId="4C304FCA" w14:textId="77777777" w:rsidTr="00E134EC">
        <w:trPr>
          <w:trHeight w:val="375"/>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 Y1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Có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Có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Có</w:t>
            </w:r>
          </w:p>
        </w:tc>
      </w:tr>
      <w:tr w:rsidR="00DA1E0F" w:rsidRPr="005315E3" w14:paraId="7471C3D5" w14:textId="77777777" w:rsidTr="00E134EC">
        <w:trPr>
          <w:trHeight w:val="449"/>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9"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Y2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A"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B"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w:t>
            </w:r>
          </w:p>
        </w:tc>
      </w:tr>
      <w:tr w:rsidR="00DA1E0F" w:rsidRPr="005315E3" w14:paraId="4B72BF36" w14:textId="77777777" w:rsidTr="00E134EC">
        <w:trPr>
          <w:trHeight w:val="446"/>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D" w14:textId="77777777" w:rsidR="00DA1E0F" w:rsidRPr="005315E3" w:rsidRDefault="00735C55" w:rsidP="00643281">
            <w:pPr>
              <w:spacing w:after="0" w:line="240" w:lineRule="auto"/>
              <w:ind w:left="12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Y3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Có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Có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Có</w:t>
            </w:r>
          </w:p>
        </w:tc>
      </w:tr>
      <w:tr w:rsidR="00DA1E0F" w:rsidRPr="005315E3" w14:paraId="0C1E45C6" w14:textId="77777777" w:rsidTr="00E134EC">
        <w:trPr>
          <w:trHeight w:val="452"/>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1" w14:textId="77777777" w:rsidR="00DA1E0F" w:rsidRPr="005315E3" w:rsidRDefault="00735C55" w:rsidP="00643281">
            <w:pPr>
              <w:spacing w:after="0" w:line="240" w:lineRule="auto"/>
              <w:ind w:left="12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Y4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Có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Không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Có</w:t>
            </w:r>
          </w:p>
        </w:tc>
      </w:tr>
      <w:tr w:rsidR="00DA1E0F" w:rsidRPr="005315E3" w14:paraId="00677787" w14:textId="77777777" w:rsidTr="00E134EC">
        <w:trPr>
          <w:trHeight w:val="452"/>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5"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Y5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6"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7"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w:t>
            </w:r>
          </w:p>
        </w:tc>
      </w:tr>
      <w:tr w:rsidR="00DA1E0F" w:rsidRPr="005315E3" w14:paraId="1C612B2B" w14:textId="77777777" w:rsidTr="00E134EC">
        <w:trPr>
          <w:trHeight w:val="452"/>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9"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Y6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A"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B"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Không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Không</w:t>
            </w:r>
          </w:p>
        </w:tc>
      </w:tr>
      <w:tr w:rsidR="00DA1E0F" w:rsidRPr="005315E3" w14:paraId="56C1E225" w14:textId="77777777" w:rsidTr="00E134EC">
        <w:trPr>
          <w:trHeight w:val="452"/>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D"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Y7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E"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F"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0"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w:t>
            </w:r>
          </w:p>
        </w:tc>
      </w:tr>
      <w:tr w:rsidR="00DA1E0F" w:rsidRPr="005315E3" w14:paraId="670D7F47" w14:textId="77777777" w:rsidTr="00E134EC">
        <w:trPr>
          <w:trHeight w:val="452"/>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1"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Y8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2"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3"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Không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4"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Không</w:t>
            </w:r>
          </w:p>
        </w:tc>
      </w:tr>
      <w:tr w:rsidR="00DA1E0F" w:rsidRPr="005315E3" w14:paraId="0BD8BED5" w14:textId="77777777" w:rsidTr="00E134EC">
        <w:trPr>
          <w:trHeight w:val="452"/>
        </w:trPr>
        <w:tc>
          <w:tcPr>
            <w:tcW w:w="1009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5" w14:textId="77777777" w:rsidR="00DA1E0F" w:rsidRPr="005315E3" w:rsidRDefault="00735C55" w:rsidP="00643281">
            <w:pPr>
              <w:spacing w:after="0" w:line="240" w:lineRule="auto"/>
              <w:ind w:left="112"/>
              <w:jc w:val="both"/>
              <w:rPr>
                <w:rFonts w:ascii="Times New Roman" w:eastAsia="Times New Roman" w:hAnsi="Times New Roman" w:cs="Times New Roman"/>
                <w:sz w:val="24"/>
                <w:szCs w:val="24"/>
              </w:rPr>
            </w:pPr>
            <w:r w:rsidRPr="005315E3">
              <w:rPr>
                <w:rFonts w:ascii="Times New Roman" w:eastAsia="Times New Roman" w:hAnsi="Times New Roman" w:cs="Times New Roman"/>
                <w:i/>
                <w:color w:val="000000"/>
                <w:sz w:val="26"/>
                <w:szCs w:val="26"/>
              </w:rPr>
              <w:t>R</w:t>
            </w:r>
            <w:r w:rsidRPr="005315E3">
              <w:rPr>
                <w:rFonts w:ascii="Times New Roman" w:eastAsia="Times New Roman" w:hAnsi="Times New Roman" w:cs="Times New Roman"/>
                <w:i/>
                <w:color w:val="000000"/>
                <w:sz w:val="26"/>
                <w:szCs w:val="26"/>
                <w:u w:val="single"/>
              </w:rPr>
              <w:t>àng buộc</w:t>
            </w:r>
            <w:r w:rsidRPr="005315E3">
              <w:rPr>
                <w:rFonts w:ascii="Times New Roman" w:eastAsia="Times New Roman" w:hAnsi="Times New Roman" w:cs="Times New Roman"/>
                <w:i/>
                <w:color w:val="000000"/>
                <w:sz w:val="26"/>
                <w:szCs w:val="26"/>
              </w:rPr>
              <w:t> </w:t>
            </w:r>
          </w:p>
        </w:tc>
      </w:tr>
      <w:tr w:rsidR="00DA1E0F" w:rsidRPr="005315E3" w14:paraId="151DA468" w14:textId="77777777" w:rsidTr="00E134EC">
        <w:trPr>
          <w:trHeight w:val="452"/>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9"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R1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A"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100 triệu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B"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80 triệu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90 triệu</w:t>
            </w:r>
          </w:p>
        </w:tc>
      </w:tr>
      <w:tr w:rsidR="00DA1E0F" w:rsidRPr="005315E3" w14:paraId="2D38F802" w14:textId="77777777" w:rsidTr="00E134EC">
        <w:trPr>
          <w:trHeight w:val="452"/>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D"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R2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E"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F"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Không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0"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Có</w:t>
            </w:r>
          </w:p>
        </w:tc>
      </w:tr>
      <w:tr w:rsidR="00DA1E0F" w:rsidRPr="005315E3" w14:paraId="7D8F307A" w14:textId="77777777" w:rsidTr="00E134EC">
        <w:trPr>
          <w:trHeight w:val="452"/>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1"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R3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2"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 tháng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3"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tháng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4"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tháng</w:t>
            </w:r>
          </w:p>
        </w:tc>
      </w:tr>
      <w:tr w:rsidR="00DA1E0F" w:rsidRPr="005315E3" w14:paraId="7943AAA8" w14:textId="77777777" w:rsidTr="00E134EC">
        <w:trPr>
          <w:trHeight w:val="452"/>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5"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R4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6"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Nhanh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7"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Ổn định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Ổn định</w:t>
            </w:r>
          </w:p>
        </w:tc>
      </w:tr>
      <w:tr w:rsidR="00DA1E0F" w:rsidRPr="005315E3" w14:paraId="33F6F66E" w14:textId="77777777" w:rsidTr="00E134EC">
        <w:trPr>
          <w:trHeight w:val="452"/>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9"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R5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A"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Tất cả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B"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Một số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Tất cả</w:t>
            </w:r>
          </w:p>
        </w:tc>
      </w:tr>
      <w:tr w:rsidR="00DA1E0F" w:rsidRPr="005315E3" w14:paraId="24589621" w14:textId="77777777" w:rsidTr="00E134EC">
        <w:trPr>
          <w:trHeight w:val="452"/>
        </w:trPr>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D"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R6 </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E"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Tất cả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F"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Một vài thành viên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Một vài thành viên</w:t>
            </w:r>
          </w:p>
        </w:tc>
      </w:tr>
    </w:tbl>
    <w:p w14:paraId="00000571" w14:textId="77777777" w:rsidR="00DA1E0F" w:rsidRPr="005315E3" w:rsidRDefault="00DA1E0F" w:rsidP="00575A03">
      <w:pPr>
        <w:spacing w:after="240" w:line="240" w:lineRule="auto"/>
        <w:jc w:val="center"/>
        <w:rPr>
          <w:rFonts w:ascii="Times New Roman" w:eastAsia="Times New Roman" w:hAnsi="Times New Roman" w:cs="Times New Roman"/>
          <w:i/>
          <w:sz w:val="24"/>
          <w:szCs w:val="24"/>
        </w:rPr>
      </w:pPr>
    </w:p>
    <w:p w14:paraId="00000572" w14:textId="77777777" w:rsidR="00DA1E0F" w:rsidRPr="005315E3" w:rsidRDefault="00735C55" w:rsidP="00575A03">
      <w:pPr>
        <w:spacing w:after="240" w:line="240" w:lineRule="auto"/>
        <w:jc w:val="center"/>
        <w:rPr>
          <w:rFonts w:ascii="Times New Roman" w:eastAsia="Times New Roman" w:hAnsi="Times New Roman" w:cs="Times New Roman"/>
          <w:i/>
          <w:sz w:val="24"/>
          <w:szCs w:val="24"/>
        </w:rPr>
      </w:pPr>
      <w:r w:rsidRPr="005315E3">
        <w:rPr>
          <w:rFonts w:ascii="Times New Roman" w:eastAsia="Times New Roman" w:hAnsi="Times New Roman" w:cs="Times New Roman"/>
          <w:i/>
          <w:sz w:val="24"/>
          <w:szCs w:val="24"/>
        </w:rPr>
        <w:t>Bảng 11: Đánh giá các phương án</w:t>
      </w:r>
    </w:p>
    <w:tbl>
      <w:tblPr>
        <w:tblStyle w:val="afc"/>
        <w:tblW w:w="10094" w:type="dxa"/>
        <w:tblInd w:w="-294" w:type="dxa"/>
        <w:tblLayout w:type="fixed"/>
        <w:tblLook w:val="0400" w:firstRow="0" w:lastRow="0" w:firstColumn="0" w:lastColumn="0" w:noHBand="0" w:noVBand="1"/>
      </w:tblPr>
      <w:tblGrid>
        <w:gridCol w:w="2201"/>
        <w:gridCol w:w="1024"/>
        <w:gridCol w:w="874"/>
        <w:gridCol w:w="965"/>
        <w:gridCol w:w="877"/>
        <w:gridCol w:w="967"/>
        <w:gridCol w:w="879"/>
        <w:gridCol w:w="2307"/>
      </w:tblGrid>
      <w:tr w:rsidR="00DA1E0F" w:rsidRPr="005315E3" w14:paraId="7584445B" w14:textId="77777777" w:rsidTr="00E134EC">
        <w:trPr>
          <w:trHeight w:val="240"/>
        </w:trPr>
        <w:tc>
          <w:tcPr>
            <w:tcW w:w="10094"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3" w14:textId="77777777" w:rsidR="00DA1E0F" w:rsidRPr="005315E3" w:rsidRDefault="00735C55" w:rsidP="00643281">
            <w:pPr>
              <w:spacing w:after="0" w:line="240" w:lineRule="auto"/>
              <w:ind w:right="3453"/>
              <w:jc w:val="both"/>
              <w:rPr>
                <w:rFonts w:ascii="Times New Roman" w:eastAsia="Times New Roman" w:hAnsi="Times New Roman" w:cs="Times New Roman"/>
                <w:sz w:val="24"/>
                <w:szCs w:val="24"/>
              </w:rPr>
            </w:pPr>
            <w:r w:rsidRPr="005315E3">
              <w:rPr>
                <w:rFonts w:ascii="Times New Roman" w:eastAsia="Times New Roman" w:hAnsi="Times New Roman" w:cs="Times New Roman"/>
                <w:b/>
                <w:i/>
                <w:color w:val="000000"/>
                <w:sz w:val="26"/>
                <w:szCs w:val="26"/>
              </w:rPr>
              <w:lastRenderedPageBreak/>
              <w:t>Bảng đánh giá các phương án </w:t>
            </w:r>
          </w:p>
        </w:tc>
      </w:tr>
      <w:tr w:rsidR="00DA1E0F" w:rsidRPr="005315E3" w14:paraId="6E3F4520" w14:textId="77777777" w:rsidTr="00E134EC">
        <w:trPr>
          <w:trHeight w:val="888"/>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B"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Điều kiện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C" w14:textId="77777777" w:rsidR="00DA1E0F" w:rsidRPr="005315E3" w:rsidRDefault="00735C55" w:rsidP="00643281">
            <w:pPr>
              <w:spacing w:after="0" w:line="240" w:lineRule="auto"/>
              <w:ind w:left="12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Trọng </w:t>
            </w:r>
          </w:p>
          <w:p w14:paraId="0000057D" w14:textId="77777777" w:rsidR="00DA1E0F" w:rsidRPr="005315E3" w:rsidRDefault="00735C55" w:rsidP="00643281">
            <w:pPr>
              <w:spacing w:before="204" w:after="0" w:line="240" w:lineRule="auto"/>
              <w:ind w:left="12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w:t>
            </w:r>
          </w:p>
        </w:tc>
        <w:tc>
          <w:tcPr>
            <w:tcW w:w="18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E"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Phương án A </w:t>
            </w:r>
          </w:p>
        </w:tc>
        <w:tc>
          <w:tcPr>
            <w:tcW w:w="18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0" w14:textId="77777777" w:rsidR="00DA1E0F" w:rsidRPr="005315E3" w:rsidRDefault="00735C55" w:rsidP="00643281">
            <w:pPr>
              <w:spacing w:after="0" w:line="240" w:lineRule="auto"/>
              <w:ind w:left="12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Phương án B </w:t>
            </w:r>
          </w:p>
        </w:tc>
        <w:tc>
          <w:tcPr>
            <w:tcW w:w="318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2" w14:textId="77777777" w:rsidR="00DA1E0F" w:rsidRPr="005315E3" w:rsidRDefault="00735C55" w:rsidP="00643281">
            <w:pPr>
              <w:spacing w:after="0" w:line="240" w:lineRule="auto"/>
              <w:ind w:left="127"/>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Phương án C</w:t>
            </w:r>
          </w:p>
        </w:tc>
      </w:tr>
      <w:tr w:rsidR="00DA1E0F" w:rsidRPr="005315E3" w14:paraId="0C4BD663" w14:textId="77777777" w:rsidTr="00E134EC">
        <w:trPr>
          <w:trHeight w:val="451"/>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5"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6" w14:textId="77777777" w:rsidR="00DA1E0F" w:rsidRPr="005315E3" w:rsidRDefault="00735C55" w:rsidP="00643281">
            <w:pPr>
              <w:spacing w:after="0" w:line="240" w:lineRule="auto"/>
              <w:ind w:left="125"/>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Tỉ lệ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7"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Điểm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8" w14:textId="77777777" w:rsidR="00DA1E0F" w:rsidRPr="005315E3" w:rsidRDefault="00735C55" w:rsidP="00643281">
            <w:pPr>
              <w:spacing w:after="0" w:line="240" w:lineRule="auto"/>
              <w:ind w:left="12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Tỉ lệ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9" w14:textId="77777777" w:rsidR="00DA1E0F" w:rsidRPr="005315E3" w:rsidRDefault="00735C55" w:rsidP="00643281">
            <w:pPr>
              <w:spacing w:after="0" w:line="240" w:lineRule="auto"/>
              <w:ind w:left="12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Điểm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A" w14:textId="77777777" w:rsidR="00DA1E0F" w:rsidRPr="005315E3" w:rsidRDefault="00735C55" w:rsidP="00643281">
            <w:pPr>
              <w:spacing w:after="0" w:line="240" w:lineRule="auto"/>
              <w:ind w:left="130"/>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Tỉ lệ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B" w14:textId="77777777" w:rsidR="00DA1E0F" w:rsidRPr="005315E3" w:rsidRDefault="00735C55" w:rsidP="00643281">
            <w:pPr>
              <w:spacing w:after="0" w:line="240" w:lineRule="auto"/>
              <w:ind w:left="127"/>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Điểm</w:t>
            </w:r>
          </w:p>
        </w:tc>
      </w:tr>
      <w:tr w:rsidR="00DA1E0F" w:rsidRPr="005315E3" w14:paraId="546C4DE2" w14:textId="77777777" w:rsidTr="00E134EC">
        <w:trPr>
          <w:trHeight w:val="105"/>
        </w:trPr>
        <w:tc>
          <w:tcPr>
            <w:tcW w:w="10094"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C" w14:textId="77777777" w:rsidR="00DA1E0F" w:rsidRPr="005315E3" w:rsidRDefault="00735C55" w:rsidP="00643281">
            <w:pPr>
              <w:spacing w:after="0" w:line="240" w:lineRule="auto"/>
              <w:ind w:left="12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u w:val="single"/>
              </w:rPr>
              <w:t>Yêu cầu</w:t>
            </w:r>
            <w:r w:rsidRPr="005315E3">
              <w:rPr>
                <w:rFonts w:ascii="Times New Roman" w:eastAsia="Times New Roman" w:hAnsi="Times New Roman" w:cs="Times New Roman"/>
                <w:i/>
                <w:color w:val="000000"/>
                <w:sz w:val="26"/>
                <w:szCs w:val="26"/>
              </w:rPr>
              <w:t> </w:t>
            </w:r>
          </w:p>
        </w:tc>
      </w:tr>
      <w:tr w:rsidR="00DA1E0F" w:rsidRPr="005315E3" w14:paraId="59F4C099"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4" w14:textId="77777777" w:rsidR="00DA1E0F" w:rsidRPr="005315E3" w:rsidRDefault="00735C55" w:rsidP="00643281">
            <w:pPr>
              <w:spacing w:after="0" w:line="240" w:lineRule="auto"/>
              <w:ind w:left="12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Y1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5" w14:textId="77777777" w:rsidR="00DA1E0F" w:rsidRPr="005315E3" w:rsidRDefault="00735C55" w:rsidP="00643281">
            <w:pPr>
              <w:spacing w:after="0" w:line="240" w:lineRule="auto"/>
              <w:ind w:left="120"/>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8</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6" w14:textId="77777777" w:rsidR="00DA1E0F" w:rsidRPr="005315E3" w:rsidRDefault="00735C55" w:rsidP="00643281">
            <w:pPr>
              <w:spacing w:after="0" w:line="240" w:lineRule="auto"/>
              <w:ind w:left="12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7" w14:textId="77777777" w:rsidR="00DA1E0F" w:rsidRPr="005315E3" w:rsidRDefault="00735C55" w:rsidP="00643281">
            <w:pPr>
              <w:spacing w:after="0" w:line="240" w:lineRule="auto"/>
              <w:ind w:left="12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8" w14:textId="77777777" w:rsidR="00DA1E0F" w:rsidRPr="005315E3" w:rsidRDefault="00735C55" w:rsidP="00643281">
            <w:pPr>
              <w:spacing w:after="0" w:line="240" w:lineRule="auto"/>
              <w:ind w:left="12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9"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40 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A"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B" w14:textId="77777777" w:rsidR="00DA1E0F" w:rsidRPr="005315E3" w:rsidRDefault="00735C55" w:rsidP="00643281">
            <w:pPr>
              <w:spacing w:after="0" w:line="240" w:lineRule="auto"/>
              <w:ind w:left="13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40</w:t>
            </w:r>
          </w:p>
        </w:tc>
      </w:tr>
      <w:tr w:rsidR="00DA1E0F" w:rsidRPr="005315E3" w14:paraId="1D8DA432"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C"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Y2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D" w14:textId="77777777" w:rsidR="00DA1E0F" w:rsidRPr="005315E3" w:rsidRDefault="00735C55" w:rsidP="00643281">
            <w:pPr>
              <w:spacing w:after="0" w:line="240" w:lineRule="auto"/>
              <w:ind w:left="120"/>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7 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E"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F" w14:textId="77777777" w:rsidR="00DA1E0F" w:rsidRPr="005315E3" w:rsidRDefault="00735C55" w:rsidP="00643281">
            <w:pPr>
              <w:spacing w:after="0" w:line="240" w:lineRule="auto"/>
              <w:ind w:left="12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35 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0" w14:textId="77777777" w:rsidR="00DA1E0F" w:rsidRPr="005315E3" w:rsidRDefault="00735C55" w:rsidP="00643281">
            <w:pPr>
              <w:spacing w:after="0" w:line="240" w:lineRule="auto"/>
              <w:ind w:left="12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1"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35 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2"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3" w14:textId="77777777" w:rsidR="00DA1E0F" w:rsidRPr="005315E3" w:rsidRDefault="00735C55" w:rsidP="00643281">
            <w:pPr>
              <w:spacing w:after="0" w:line="240" w:lineRule="auto"/>
              <w:ind w:left="13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35</w:t>
            </w:r>
          </w:p>
        </w:tc>
      </w:tr>
      <w:tr w:rsidR="00DA1E0F" w:rsidRPr="005315E3" w14:paraId="5DE0DA3E" w14:textId="77777777" w:rsidTr="00E134EC">
        <w:trPr>
          <w:trHeight w:val="451"/>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4" w14:textId="77777777" w:rsidR="00DA1E0F" w:rsidRPr="005315E3" w:rsidRDefault="00735C55" w:rsidP="00643281">
            <w:pPr>
              <w:spacing w:after="0" w:line="240" w:lineRule="auto"/>
              <w:ind w:left="12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Y3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5" w14:textId="77777777" w:rsidR="00DA1E0F" w:rsidRPr="005315E3" w:rsidRDefault="00735C55" w:rsidP="00643281">
            <w:pPr>
              <w:spacing w:after="0" w:line="240" w:lineRule="auto"/>
              <w:ind w:left="127"/>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6 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6" w14:textId="77777777" w:rsidR="00DA1E0F" w:rsidRPr="005315E3" w:rsidRDefault="00735C55" w:rsidP="00643281">
            <w:pPr>
              <w:spacing w:after="0" w:line="240" w:lineRule="auto"/>
              <w:ind w:left="12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7" w14:textId="77777777" w:rsidR="00DA1E0F" w:rsidRPr="005315E3" w:rsidRDefault="00735C55" w:rsidP="00643281">
            <w:pPr>
              <w:spacing w:after="0" w:line="240" w:lineRule="auto"/>
              <w:ind w:left="12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8" w14:textId="77777777" w:rsidR="00DA1E0F" w:rsidRPr="005315E3" w:rsidRDefault="00735C55" w:rsidP="00643281">
            <w:pPr>
              <w:spacing w:after="0" w:line="240" w:lineRule="auto"/>
              <w:ind w:left="12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9"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30 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A"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B" w14:textId="77777777" w:rsidR="00DA1E0F" w:rsidRPr="005315E3" w:rsidRDefault="00735C55" w:rsidP="00643281">
            <w:pPr>
              <w:spacing w:after="0" w:line="240" w:lineRule="auto"/>
              <w:ind w:left="13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30</w:t>
            </w:r>
          </w:p>
        </w:tc>
      </w:tr>
      <w:tr w:rsidR="00DA1E0F" w:rsidRPr="005315E3" w14:paraId="162172B0"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C" w14:textId="77777777" w:rsidR="00DA1E0F" w:rsidRPr="005315E3" w:rsidRDefault="00735C55" w:rsidP="00643281">
            <w:pPr>
              <w:spacing w:after="0" w:line="240" w:lineRule="auto"/>
              <w:ind w:left="12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Y4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D" w14:textId="77777777" w:rsidR="00DA1E0F" w:rsidRPr="005315E3" w:rsidRDefault="00735C55" w:rsidP="00643281">
            <w:pPr>
              <w:spacing w:after="0" w:line="240" w:lineRule="auto"/>
              <w:ind w:left="127"/>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6 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E" w14:textId="77777777" w:rsidR="00DA1E0F" w:rsidRPr="005315E3" w:rsidRDefault="00735C55" w:rsidP="00643281">
            <w:pPr>
              <w:spacing w:after="0" w:line="240" w:lineRule="auto"/>
              <w:ind w:left="12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F" w14:textId="77777777" w:rsidR="00DA1E0F" w:rsidRPr="005315E3" w:rsidRDefault="00735C55" w:rsidP="00643281">
            <w:pPr>
              <w:spacing w:after="0" w:line="240" w:lineRule="auto"/>
              <w:ind w:left="12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0" w14:textId="77777777" w:rsidR="00DA1E0F" w:rsidRPr="005315E3" w:rsidRDefault="00735C55" w:rsidP="00643281">
            <w:pPr>
              <w:spacing w:after="0" w:line="240" w:lineRule="auto"/>
              <w:ind w:left="14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1"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6 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2"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3" w14:textId="77777777" w:rsidR="00DA1E0F" w:rsidRPr="005315E3" w:rsidRDefault="00735C55" w:rsidP="00643281">
            <w:pPr>
              <w:spacing w:after="0" w:line="240" w:lineRule="auto"/>
              <w:ind w:left="13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30</w:t>
            </w:r>
          </w:p>
        </w:tc>
      </w:tr>
      <w:tr w:rsidR="00DA1E0F" w:rsidRPr="005315E3" w14:paraId="1C398E93" w14:textId="77777777" w:rsidTr="00E134EC">
        <w:trPr>
          <w:trHeight w:val="447"/>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4" w14:textId="77777777" w:rsidR="00DA1E0F" w:rsidRPr="005315E3" w:rsidRDefault="00735C55" w:rsidP="00643281">
            <w:pPr>
              <w:spacing w:after="0" w:line="240" w:lineRule="auto"/>
              <w:ind w:left="12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Y5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5" w14:textId="77777777" w:rsidR="00DA1E0F" w:rsidRPr="005315E3" w:rsidRDefault="00735C55" w:rsidP="00643281">
            <w:pPr>
              <w:spacing w:after="0" w:line="240" w:lineRule="auto"/>
              <w:ind w:left="127"/>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6 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6" w14:textId="77777777" w:rsidR="00DA1E0F" w:rsidRPr="005315E3" w:rsidRDefault="00735C55" w:rsidP="00643281">
            <w:pPr>
              <w:spacing w:after="0" w:line="240" w:lineRule="auto"/>
              <w:ind w:left="12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7" w14:textId="77777777" w:rsidR="00DA1E0F" w:rsidRPr="005315E3" w:rsidRDefault="00735C55" w:rsidP="00643281">
            <w:pPr>
              <w:spacing w:after="0" w:line="240" w:lineRule="auto"/>
              <w:ind w:left="12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8" w14:textId="77777777" w:rsidR="00DA1E0F" w:rsidRPr="005315E3" w:rsidRDefault="00735C55" w:rsidP="00643281">
            <w:pPr>
              <w:spacing w:after="0" w:line="240" w:lineRule="auto"/>
              <w:ind w:left="12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9"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30 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A"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B" w14:textId="77777777" w:rsidR="00DA1E0F" w:rsidRPr="005315E3" w:rsidRDefault="00735C55" w:rsidP="00643281">
            <w:pPr>
              <w:spacing w:after="0" w:line="240" w:lineRule="auto"/>
              <w:ind w:left="13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30</w:t>
            </w:r>
          </w:p>
        </w:tc>
      </w:tr>
      <w:tr w:rsidR="00DA1E0F" w:rsidRPr="005315E3" w14:paraId="671F5F90"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C" w14:textId="77777777" w:rsidR="00DA1E0F" w:rsidRPr="005315E3" w:rsidRDefault="00735C55" w:rsidP="00643281">
            <w:pPr>
              <w:spacing w:after="0" w:line="240" w:lineRule="auto"/>
              <w:ind w:left="12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Y6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D" w14:textId="77777777" w:rsidR="00DA1E0F" w:rsidRPr="005315E3" w:rsidRDefault="00735C55" w:rsidP="00643281">
            <w:pPr>
              <w:spacing w:after="0" w:line="240" w:lineRule="auto"/>
              <w:ind w:left="127"/>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6 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E" w14:textId="77777777" w:rsidR="00DA1E0F" w:rsidRPr="005315E3" w:rsidRDefault="00735C55" w:rsidP="00643281">
            <w:pPr>
              <w:spacing w:after="0" w:line="240" w:lineRule="auto"/>
              <w:ind w:left="12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F" w14:textId="77777777" w:rsidR="00DA1E0F" w:rsidRPr="005315E3" w:rsidRDefault="00735C55" w:rsidP="00643281">
            <w:pPr>
              <w:spacing w:after="0" w:line="240" w:lineRule="auto"/>
              <w:ind w:left="12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0" w14:textId="77777777" w:rsidR="00DA1E0F" w:rsidRPr="005315E3" w:rsidRDefault="00735C55" w:rsidP="00643281">
            <w:pPr>
              <w:spacing w:after="0" w:line="240" w:lineRule="auto"/>
              <w:ind w:left="14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1"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6 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2" w14:textId="77777777" w:rsidR="00DA1E0F" w:rsidRPr="005315E3" w:rsidRDefault="00735C55" w:rsidP="00643281">
            <w:pPr>
              <w:spacing w:after="0" w:line="240" w:lineRule="auto"/>
              <w:ind w:left="15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3" w14:textId="77777777" w:rsidR="00DA1E0F" w:rsidRPr="005315E3" w:rsidRDefault="00735C55" w:rsidP="00643281">
            <w:pPr>
              <w:spacing w:after="0" w:line="240" w:lineRule="auto"/>
              <w:ind w:left="13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6</w:t>
            </w:r>
          </w:p>
        </w:tc>
      </w:tr>
      <w:tr w:rsidR="00DA1E0F" w:rsidRPr="005315E3" w14:paraId="39A20010" w14:textId="77777777" w:rsidTr="00E134EC">
        <w:trPr>
          <w:trHeight w:val="451"/>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4" w14:textId="77777777" w:rsidR="00DA1E0F" w:rsidRPr="005315E3" w:rsidRDefault="00735C55" w:rsidP="00643281">
            <w:pPr>
              <w:spacing w:after="0" w:line="240" w:lineRule="auto"/>
              <w:ind w:left="12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Y7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5" w14:textId="77777777" w:rsidR="00DA1E0F" w:rsidRPr="005315E3" w:rsidRDefault="00735C55" w:rsidP="00643281">
            <w:pPr>
              <w:spacing w:after="0" w:line="240" w:lineRule="auto"/>
              <w:ind w:left="11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6" w14:textId="77777777" w:rsidR="00DA1E0F" w:rsidRPr="005315E3" w:rsidRDefault="00735C55" w:rsidP="00643281">
            <w:pPr>
              <w:spacing w:after="0" w:line="240" w:lineRule="auto"/>
              <w:ind w:left="12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7" w14:textId="77777777" w:rsidR="00DA1E0F" w:rsidRPr="005315E3" w:rsidRDefault="00735C55" w:rsidP="00643281">
            <w:pPr>
              <w:spacing w:after="0" w:line="240" w:lineRule="auto"/>
              <w:ind w:left="125"/>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8" w14:textId="77777777" w:rsidR="00DA1E0F" w:rsidRPr="005315E3" w:rsidRDefault="00735C55" w:rsidP="00643281">
            <w:pPr>
              <w:spacing w:after="0" w:line="240" w:lineRule="auto"/>
              <w:ind w:left="12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9" w14:textId="77777777" w:rsidR="00DA1E0F" w:rsidRPr="005315E3" w:rsidRDefault="00735C55" w:rsidP="00643281">
            <w:pPr>
              <w:spacing w:after="0" w:line="240" w:lineRule="auto"/>
              <w:ind w:left="12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20 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A"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B" w14:textId="77777777" w:rsidR="00DA1E0F" w:rsidRPr="005315E3" w:rsidRDefault="00735C55" w:rsidP="00643281">
            <w:pPr>
              <w:spacing w:after="0" w:line="240" w:lineRule="auto"/>
              <w:ind w:left="130"/>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20</w:t>
            </w:r>
          </w:p>
        </w:tc>
      </w:tr>
      <w:tr w:rsidR="00DA1E0F" w:rsidRPr="005315E3" w14:paraId="16E93D1B" w14:textId="77777777" w:rsidTr="00E134EC">
        <w:trPr>
          <w:trHeight w:val="446"/>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C" w14:textId="77777777" w:rsidR="00DA1E0F" w:rsidRPr="005315E3" w:rsidRDefault="00735C55" w:rsidP="00643281">
            <w:pPr>
              <w:spacing w:after="0" w:line="240" w:lineRule="auto"/>
              <w:ind w:left="12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Y8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D" w14:textId="77777777" w:rsidR="00DA1E0F" w:rsidRPr="005315E3" w:rsidRDefault="00735C55" w:rsidP="00643281">
            <w:pPr>
              <w:spacing w:after="0" w:line="240" w:lineRule="auto"/>
              <w:ind w:left="11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E" w14:textId="77777777" w:rsidR="00DA1E0F" w:rsidRPr="005315E3" w:rsidRDefault="00735C55" w:rsidP="00643281">
            <w:pPr>
              <w:spacing w:after="0" w:line="240" w:lineRule="auto"/>
              <w:ind w:left="12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F" w14:textId="77777777" w:rsidR="00DA1E0F" w:rsidRPr="005315E3" w:rsidRDefault="00735C55" w:rsidP="00643281">
            <w:pPr>
              <w:spacing w:after="0" w:line="240" w:lineRule="auto"/>
              <w:ind w:left="125"/>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0" w14:textId="77777777" w:rsidR="00DA1E0F" w:rsidRPr="005315E3" w:rsidRDefault="00735C55" w:rsidP="00643281">
            <w:pPr>
              <w:spacing w:after="0" w:line="240" w:lineRule="auto"/>
              <w:ind w:left="14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1" w14:textId="77777777" w:rsidR="00DA1E0F" w:rsidRPr="005315E3" w:rsidRDefault="00735C55" w:rsidP="00643281">
            <w:pPr>
              <w:spacing w:after="0" w:line="240" w:lineRule="auto"/>
              <w:ind w:left="123"/>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2" w14:textId="77777777" w:rsidR="00DA1E0F" w:rsidRPr="005315E3" w:rsidRDefault="00735C55" w:rsidP="00643281">
            <w:pPr>
              <w:spacing w:after="0" w:line="240" w:lineRule="auto"/>
              <w:ind w:left="15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3" w14:textId="77777777" w:rsidR="00DA1E0F" w:rsidRPr="005315E3" w:rsidRDefault="00735C55" w:rsidP="00643281">
            <w:pPr>
              <w:spacing w:after="0" w:line="240" w:lineRule="auto"/>
              <w:ind w:left="12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w:t>
            </w:r>
          </w:p>
        </w:tc>
      </w:tr>
      <w:tr w:rsidR="00DA1E0F" w:rsidRPr="005315E3" w14:paraId="0CD9FFBE"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5" w14:textId="77777777" w:rsidR="00DA1E0F" w:rsidRPr="005315E3" w:rsidRDefault="00735C55" w:rsidP="00643281">
            <w:pPr>
              <w:spacing w:after="0" w:line="240" w:lineRule="auto"/>
              <w:ind w:left="118"/>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47 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6"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7" w14:textId="77777777" w:rsidR="00DA1E0F" w:rsidRPr="005315E3" w:rsidRDefault="00735C55" w:rsidP="00643281">
            <w:pPr>
              <w:spacing w:after="0" w:line="240" w:lineRule="auto"/>
              <w:ind w:left="125"/>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215 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9" w14:textId="77777777" w:rsidR="00DA1E0F" w:rsidRPr="005315E3" w:rsidRDefault="00735C55" w:rsidP="00643281">
            <w:pPr>
              <w:spacing w:after="0" w:line="240" w:lineRule="auto"/>
              <w:ind w:left="14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171 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A"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B" w14:textId="77777777" w:rsidR="00DA1E0F" w:rsidRPr="005315E3" w:rsidRDefault="00735C55" w:rsidP="00643281">
            <w:pPr>
              <w:spacing w:after="0" w:line="240" w:lineRule="auto"/>
              <w:ind w:left="15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195</w:t>
            </w:r>
          </w:p>
        </w:tc>
      </w:tr>
      <w:tr w:rsidR="00DA1E0F" w:rsidRPr="005315E3" w14:paraId="2234C1B7" w14:textId="77777777" w:rsidTr="00E134EC">
        <w:trPr>
          <w:trHeight w:val="132"/>
        </w:trPr>
        <w:tc>
          <w:tcPr>
            <w:tcW w:w="10094"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C" w14:textId="77777777" w:rsidR="00DA1E0F" w:rsidRPr="005315E3" w:rsidRDefault="00735C55" w:rsidP="00643281">
            <w:pPr>
              <w:spacing w:after="0" w:line="240" w:lineRule="auto"/>
              <w:ind w:left="128"/>
              <w:jc w:val="both"/>
              <w:rPr>
                <w:rFonts w:ascii="Times New Roman" w:eastAsia="Times New Roman" w:hAnsi="Times New Roman" w:cs="Times New Roman"/>
                <w:sz w:val="24"/>
                <w:szCs w:val="24"/>
              </w:rPr>
            </w:pPr>
            <w:r w:rsidRPr="005315E3">
              <w:rPr>
                <w:rFonts w:ascii="Times New Roman" w:eastAsia="Times New Roman" w:hAnsi="Times New Roman" w:cs="Times New Roman"/>
                <w:i/>
                <w:color w:val="000000"/>
                <w:sz w:val="26"/>
                <w:szCs w:val="26"/>
              </w:rPr>
              <w:t>R</w:t>
            </w:r>
            <w:r w:rsidRPr="005315E3">
              <w:rPr>
                <w:rFonts w:ascii="Times New Roman" w:eastAsia="Times New Roman" w:hAnsi="Times New Roman" w:cs="Times New Roman"/>
                <w:i/>
                <w:color w:val="000000"/>
                <w:sz w:val="26"/>
                <w:szCs w:val="26"/>
                <w:u w:val="single"/>
              </w:rPr>
              <w:t>àng buộc</w:t>
            </w:r>
          </w:p>
        </w:tc>
      </w:tr>
      <w:tr w:rsidR="00DA1E0F" w:rsidRPr="005315E3" w14:paraId="5CF84AF7" w14:textId="77777777" w:rsidTr="00E134EC">
        <w:trPr>
          <w:trHeight w:val="17"/>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4" w14:textId="77777777" w:rsidR="00DA1E0F" w:rsidRPr="005315E3" w:rsidRDefault="00735C55" w:rsidP="00643281">
            <w:pPr>
              <w:spacing w:after="0" w:line="240" w:lineRule="auto"/>
              <w:ind w:left="112" w:right="117" w:hanging="10"/>
              <w:jc w:val="both"/>
              <w:rPr>
                <w:rFonts w:ascii="Times New Roman" w:eastAsia="Times New Roman" w:hAnsi="Times New Roman" w:cs="Times New Roman"/>
                <w:i/>
                <w:color w:val="000000"/>
                <w:sz w:val="26"/>
                <w:szCs w:val="26"/>
              </w:rPr>
            </w:pPr>
            <w:r w:rsidRPr="005315E3">
              <w:rPr>
                <w:rFonts w:ascii="Times New Roman" w:eastAsia="Times New Roman" w:hAnsi="Times New Roman" w:cs="Times New Roman"/>
                <w:color w:val="000000"/>
                <w:sz w:val="26"/>
                <w:szCs w:val="26"/>
              </w:rPr>
              <w:t>R1</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5" w14:textId="77777777" w:rsidR="00DA1E0F" w:rsidRPr="005315E3" w:rsidRDefault="00735C55" w:rsidP="00643281">
            <w:pPr>
              <w:spacing w:after="0" w:line="240" w:lineRule="auto"/>
              <w:ind w:left="14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15 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6"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7" w14:textId="77777777" w:rsidR="00DA1E0F" w:rsidRPr="005315E3" w:rsidRDefault="00735C55" w:rsidP="00643281">
            <w:pPr>
              <w:spacing w:after="0" w:line="240" w:lineRule="auto"/>
              <w:ind w:left="12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75 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8" w14:textId="77777777" w:rsidR="00DA1E0F" w:rsidRPr="005315E3" w:rsidRDefault="00735C55" w:rsidP="00643281">
            <w:pPr>
              <w:spacing w:after="0" w:line="240" w:lineRule="auto"/>
              <w:ind w:left="12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9" w14:textId="77777777" w:rsidR="00DA1E0F" w:rsidRPr="005315E3" w:rsidRDefault="00735C55" w:rsidP="00643281">
            <w:pPr>
              <w:spacing w:after="0" w:line="240" w:lineRule="auto"/>
              <w:ind w:left="125"/>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75 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A"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B" w14:textId="77777777" w:rsidR="00DA1E0F" w:rsidRPr="005315E3" w:rsidRDefault="00735C55" w:rsidP="00643281">
            <w:pPr>
              <w:spacing w:after="0" w:line="240" w:lineRule="auto"/>
              <w:ind w:left="12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75</w:t>
            </w:r>
          </w:p>
        </w:tc>
      </w:tr>
      <w:tr w:rsidR="00DA1E0F" w:rsidRPr="005315E3" w14:paraId="3C60DC7E"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C" w14:textId="77777777" w:rsidR="00DA1E0F" w:rsidRPr="005315E3" w:rsidRDefault="00735C55" w:rsidP="00643281">
            <w:pPr>
              <w:spacing w:after="0" w:line="240" w:lineRule="auto"/>
              <w:ind w:left="12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R2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D" w14:textId="77777777" w:rsidR="00DA1E0F" w:rsidRPr="005315E3" w:rsidRDefault="00735C55" w:rsidP="00643281">
            <w:pPr>
              <w:spacing w:after="0" w:line="240" w:lineRule="auto"/>
              <w:ind w:left="14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E" w14:textId="77777777" w:rsidR="00DA1E0F" w:rsidRPr="005315E3" w:rsidRDefault="00735C55" w:rsidP="00643281">
            <w:pPr>
              <w:spacing w:after="0" w:line="240" w:lineRule="auto"/>
              <w:ind w:left="12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F" w14:textId="77777777" w:rsidR="00DA1E0F" w:rsidRPr="005315E3" w:rsidRDefault="00735C55" w:rsidP="00643281">
            <w:pPr>
              <w:spacing w:after="0" w:line="240" w:lineRule="auto"/>
              <w:ind w:left="12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0" w14:textId="77777777" w:rsidR="00DA1E0F" w:rsidRPr="005315E3" w:rsidRDefault="00735C55" w:rsidP="00643281">
            <w:pPr>
              <w:spacing w:after="0" w:line="240" w:lineRule="auto"/>
              <w:ind w:left="14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1" w14:textId="77777777" w:rsidR="00DA1E0F" w:rsidRPr="005315E3" w:rsidRDefault="00735C55" w:rsidP="00643281">
            <w:pPr>
              <w:spacing w:after="0" w:line="240" w:lineRule="auto"/>
              <w:ind w:left="149"/>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2"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3" w14:textId="77777777" w:rsidR="00DA1E0F" w:rsidRPr="005315E3" w:rsidRDefault="00735C55" w:rsidP="00643281">
            <w:pPr>
              <w:spacing w:after="0" w:line="240" w:lineRule="auto"/>
              <w:ind w:left="13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50</w:t>
            </w:r>
          </w:p>
        </w:tc>
      </w:tr>
      <w:tr w:rsidR="00DA1E0F" w:rsidRPr="005315E3" w14:paraId="6AF7A3CA"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4" w14:textId="77777777" w:rsidR="00DA1E0F" w:rsidRPr="005315E3" w:rsidRDefault="00735C55" w:rsidP="00643281">
            <w:pPr>
              <w:spacing w:after="0" w:line="240" w:lineRule="auto"/>
              <w:ind w:left="12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R3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5" w14:textId="77777777" w:rsidR="00DA1E0F" w:rsidRPr="005315E3" w:rsidRDefault="00735C55" w:rsidP="00643281">
            <w:pPr>
              <w:spacing w:after="0" w:line="240" w:lineRule="auto"/>
              <w:ind w:left="14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8 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6"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7"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8" w14:textId="77777777" w:rsidR="00DA1E0F" w:rsidRPr="005315E3" w:rsidRDefault="00735C55" w:rsidP="00643281">
            <w:pPr>
              <w:spacing w:after="0" w:line="240" w:lineRule="auto"/>
              <w:ind w:left="1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9" w14:textId="77777777" w:rsidR="00DA1E0F" w:rsidRPr="005315E3" w:rsidRDefault="00735C55" w:rsidP="00643281">
            <w:pPr>
              <w:spacing w:after="0" w:line="240" w:lineRule="auto"/>
              <w:ind w:left="1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32 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A"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B"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40</w:t>
            </w:r>
          </w:p>
        </w:tc>
      </w:tr>
      <w:tr w:rsidR="00DA1E0F" w:rsidRPr="005315E3" w14:paraId="39536A4E"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C" w14:textId="77777777" w:rsidR="00DA1E0F" w:rsidRPr="005315E3" w:rsidRDefault="00735C55" w:rsidP="00643281">
            <w:pPr>
              <w:spacing w:after="0" w:line="240" w:lineRule="auto"/>
              <w:ind w:left="12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R4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D" w14:textId="77777777" w:rsidR="00DA1E0F" w:rsidRPr="005315E3" w:rsidRDefault="00735C55" w:rsidP="00643281">
            <w:pPr>
              <w:spacing w:after="0" w:line="240" w:lineRule="auto"/>
              <w:ind w:left="14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8 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E"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F"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0" w14:textId="77777777" w:rsidR="00DA1E0F" w:rsidRPr="005315E3" w:rsidRDefault="00735C55" w:rsidP="00643281">
            <w:pPr>
              <w:spacing w:after="0" w:line="240" w:lineRule="auto"/>
              <w:ind w:left="1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3 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1" w14:textId="77777777" w:rsidR="00DA1E0F" w:rsidRPr="005315E3" w:rsidRDefault="00735C55" w:rsidP="00643281">
            <w:pPr>
              <w:spacing w:after="0" w:line="240" w:lineRule="auto"/>
              <w:ind w:left="1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24 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2"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3 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3"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24</w:t>
            </w:r>
          </w:p>
        </w:tc>
      </w:tr>
      <w:tr w:rsidR="00DA1E0F" w:rsidRPr="005315E3" w14:paraId="5021F7CB"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4" w14:textId="77777777" w:rsidR="00DA1E0F" w:rsidRPr="005315E3" w:rsidRDefault="00735C55" w:rsidP="00643281">
            <w:pPr>
              <w:spacing w:after="0" w:line="240" w:lineRule="auto"/>
              <w:ind w:left="12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R5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5" w14:textId="77777777" w:rsidR="00DA1E0F" w:rsidRPr="005315E3" w:rsidRDefault="00735C55" w:rsidP="00643281">
            <w:pPr>
              <w:spacing w:after="0" w:line="240" w:lineRule="auto"/>
              <w:ind w:left="14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6"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7"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8" w14:textId="77777777" w:rsidR="00DA1E0F" w:rsidRPr="005315E3" w:rsidRDefault="00735C55" w:rsidP="00643281">
            <w:pPr>
              <w:spacing w:after="0" w:line="240" w:lineRule="auto"/>
              <w:ind w:left="1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9" w14:textId="77777777" w:rsidR="00DA1E0F" w:rsidRPr="005315E3" w:rsidRDefault="00735C55" w:rsidP="00643281">
            <w:pPr>
              <w:spacing w:after="0" w:line="240" w:lineRule="auto"/>
              <w:ind w:left="1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20 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A"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B"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20</w:t>
            </w:r>
          </w:p>
        </w:tc>
      </w:tr>
      <w:tr w:rsidR="00DA1E0F" w:rsidRPr="005315E3" w14:paraId="422C0F32"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C" w14:textId="77777777" w:rsidR="00DA1E0F" w:rsidRPr="005315E3" w:rsidRDefault="00735C55" w:rsidP="00643281">
            <w:pPr>
              <w:spacing w:after="0" w:line="240" w:lineRule="auto"/>
              <w:ind w:left="12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R6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D" w14:textId="77777777" w:rsidR="00DA1E0F" w:rsidRPr="005315E3" w:rsidRDefault="00735C55" w:rsidP="00643281">
            <w:pPr>
              <w:spacing w:after="0" w:line="240" w:lineRule="auto"/>
              <w:ind w:left="14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8 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E"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5 </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F"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0" w14:textId="77777777" w:rsidR="00DA1E0F" w:rsidRPr="005315E3" w:rsidRDefault="00735C55" w:rsidP="00643281">
            <w:pPr>
              <w:spacing w:after="0" w:line="240" w:lineRule="auto"/>
              <w:ind w:left="1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1" w14:textId="77777777" w:rsidR="00DA1E0F" w:rsidRPr="005315E3" w:rsidRDefault="00735C55" w:rsidP="00643281">
            <w:pPr>
              <w:spacing w:after="0" w:line="240" w:lineRule="auto"/>
              <w:ind w:left="1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16 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2"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3 </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3"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24</w:t>
            </w:r>
          </w:p>
        </w:tc>
      </w:tr>
      <w:tr w:rsidR="00DA1E0F" w:rsidRPr="005315E3" w14:paraId="2F4FD2F2"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4" w14:textId="77777777" w:rsidR="00DA1E0F" w:rsidRPr="005315E3" w:rsidRDefault="00DA1E0F" w:rsidP="00643281">
            <w:pPr>
              <w:spacing w:after="0" w:line="240" w:lineRule="auto"/>
              <w:ind w:left="122"/>
              <w:jc w:val="both"/>
              <w:rPr>
                <w:rFonts w:ascii="Times New Roman" w:eastAsia="Times New Roman" w:hAnsi="Times New Roman" w:cs="Times New Roman"/>
                <w:color w:val="000000"/>
                <w:sz w:val="26"/>
                <w:szCs w:val="26"/>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5" w14:textId="77777777" w:rsidR="00DA1E0F" w:rsidRPr="005315E3" w:rsidRDefault="00735C55" w:rsidP="00643281">
            <w:pPr>
              <w:spacing w:after="0" w:line="240" w:lineRule="auto"/>
              <w:ind w:left="14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53 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6" w14:textId="77777777" w:rsidR="00DA1E0F" w:rsidRPr="005315E3" w:rsidRDefault="00DA1E0F" w:rsidP="00643281">
            <w:pPr>
              <w:spacing w:after="0" w:line="240" w:lineRule="auto"/>
              <w:ind w:left="126"/>
              <w:jc w:val="both"/>
              <w:rPr>
                <w:rFonts w:ascii="Times New Roman" w:eastAsia="Times New Roman" w:hAnsi="Times New Roman" w:cs="Times New Roman"/>
                <w:color w:val="000000"/>
                <w:sz w:val="26"/>
                <w:szCs w:val="26"/>
              </w:rPr>
            </w:pP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7"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265 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8" w14:textId="77777777" w:rsidR="00DA1E0F" w:rsidRPr="005315E3" w:rsidRDefault="00DA1E0F" w:rsidP="00643281">
            <w:pPr>
              <w:spacing w:after="0" w:line="240" w:lineRule="auto"/>
              <w:ind w:left="149"/>
              <w:jc w:val="both"/>
              <w:rPr>
                <w:rFonts w:ascii="Times New Roman" w:eastAsia="Times New Roman" w:hAnsi="Times New Roman" w:cs="Times New Roman"/>
                <w:color w:val="000000"/>
                <w:sz w:val="26"/>
                <w:szCs w:val="26"/>
              </w:rPr>
            </w:pP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9" w14:textId="77777777" w:rsidR="00DA1E0F" w:rsidRPr="005315E3" w:rsidRDefault="00735C55" w:rsidP="00643281">
            <w:pPr>
              <w:spacing w:after="0" w:line="240" w:lineRule="auto"/>
              <w:ind w:left="1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177 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A" w14:textId="77777777" w:rsidR="00DA1E0F" w:rsidRPr="005315E3" w:rsidRDefault="00DA1E0F" w:rsidP="00643281">
            <w:pPr>
              <w:spacing w:after="0" w:line="240" w:lineRule="auto"/>
              <w:ind w:left="131"/>
              <w:jc w:val="both"/>
              <w:rPr>
                <w:rFonts w:ascii="Times New Roman" w:eastAsia="Times New Roman" w:hAnsi="Times New Roman" w:cs="Times New Roman"/>
                <w:color w:val="000000"/>
                <w:sz w:val="26"/>
                <w:szCs w:val="26"/>
              </w:rPr>
            </w:pP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B"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233</w:t>
            </w:r>
          </w:p>
        </w:tc>
      </w:tr>
      <w:tr w:rsidR="00DA1E0F" w:rsidRPr="005315E3" w14:paraId="245C6954" w14:textId="77777777" w:rsidTr="00E134EC">
        <w:trPr>
          <w:trHeight w:val="449"/>
        </w:trPr>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C" w14:textId="77777777" w:rsidR="00DA1E0F" w:rsidRPr="005315E3" w:rsidRDefault="00735C55" w:rsidP="00643281">
            <w:pPr>
              <w:spacing w:after="0" w:line="240" w:lineRule="auto"/>
              <w:ind w:left="12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Tổng </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D" w14:textId="77777777" w:rsidR="00DA1E0F" w:rsidRPr="005315E3" w:rsidRDefault="00735C55" w:rsidP="00643281">
            <w:pPr>
              <w:spacing w:after="0" w:line="240" w:lineRule="auto"/>
              <w:ind w:left="14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100 </w:t>
            </w:r>
          </w:p>
        </w:tc>
        <w:tc>
          <w:tcPr>
            <w:tcW w:w="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E" w14:textId="77777777" w:rsidR="00DA1E0F" w:rsidRPr="005315E3" w:rsidRDefault="00DA1E0F" w:rsidP="00643281">
            <w:pPr>
              <w:spacing w:after="0" w:line="240" w:lineRule="auto"/>
              <w:ind w:left="126"/>
              <w:jc w:val="both"/>
              <w:rPr>
                <w:rFonts w:ascii="Times New Roman" w:eastAsia="Times New Roman" w:hAnsi="Times New Roman" w:cs="Times New Roman"/>
                <w:color w:val="000000"/>
                <w:sz w:val="26"/>
                <w:szCs w:val="26"/>
              </w:rPr>
            </w:pP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F" w14:textId="77777777" w:rsidR="00DA1E0F" w:rsidRPr="005315E3" w:rsidRDefault="00735C55" w:rsidP="00643281">
            <w:pPr>
              <w:spacing w:after="0" w:line="240" w:lineRule="auto"/>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480 </w:t>
            </w:r>
          </w:p>
        </w:tc>
        <w:tc>
          <w:tcPr>
            <w:tcW w:w="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20" w14:textId="77777777" w:rsidR="00DA1E0F" w:rsidRPr="005315E3" w:rsidRDefault="00DA1E0F" w:rsidP="00643281">
            <w:pPr>
              <w:spacing w:after="0" w:line="240" w:lineRule="auto"/>
              <w:ind w:left="149"/>
              <w:jc w:val="both"/>
              <w:rPr>
                <w:rFonts w:ascii="Times New Roman" w:eastAsia="Times New Roman" w:hAnsi="Times New Roman" w:cs="Times New Roman"/>
                <w:color w:val="000000"/>
                <w:sz w:val="26"/>
                <w:szCs w:val="26"/>
              </w:rPr>
            </w:pP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21" w14:textId="77777777" w:rsidR="00DA1E0F" w:rsidRPr="005315E3" w:rsidRDefault="00735C55" w:rsidP="00643281">
            <w:pPr>
              <w:spacing w:after="0" w:line="240" w:lineRule="auto"/>
              <w:ind w:left="14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348 </w:t>
            </w:r>
          </w:p>
        </w:tc>
        <w:tc>
          <w:tcPr>
            <w:tcW w:w="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22" w14:textId="77777777" w:rsidR="00DA1E0F" w:rsidRPr="005315E3" w:rsidRDefault="00DA1E0F" w:rsidP="00643281">
            <w:pPr>
              <w:spacing w:after="0" w:line="240" w:lineRule="auto"/>
              <w:ind w:left="131"/>
              <w:jc w:val="both"/>
              <w:rPr>
                <w:rFonts w:ascii="Times New Roman" w:eastAsia="Times New Roman" w:hAnsi="Times New Roman" w:cs="Times New Roman"/>
                <w:color w:val="000000"/>
                <w:sz w:val="26"/>
                <w:szCs w:val="26"/>
              </w:rPr>
            </w:pP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23" w14:textId="77777777" w:rsidR="00DA1E0F" w:rsidRPr="005315E3" w:rsidRDefault="00735C55" w:rsidP="00643281">
            <w:pPr>
              <w:spacing w:after="0" w:line="240" w:lineRule="auto"/>
              <w:ind w:left="13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428</w:t>
            </w:r>
          </w:p>
        </w:tc>
      </w:tr>
    </w:tbl>
    <w:p w14:paraId="00000624" w14:textId="77777777" w:rsidR="00DA1E0F" w:rsidRPr="005315E3" w:rsidRDefault="00DA1E0F" w:rsidP="00643281">
      <w:pPr>
        <w:spacing w:after="0" w:line="240" w:lineRule="auto"/>
        <w:jc w:val="both"/>
        <w:rPr>
          <w:rFonts w:ascii="Times New Roman" w:hAnsi="Times New Roman" w:cs="Times New Roman"/>
          <w:color w:val="000000"/>
          <w:sz w:val="26"/>
          <w:szCs w:val="26"/>
        </w:rPr>
      </w:pPr>
    </w:p>
    <w:p w14:paraId="00000625"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=&gt; Chọn phương án A </w:t>
      </w:r>
    </w:p>
    <w:p w14:paraId="00000626" w14:textId="77777777" w:rsidR="00DA1E0F" w:rsidRPr="005315E3" w:rsidRDefault="00DA1E0F" w:rsidP="00643281">
      <w:pPr>
        <w:spacing w:before="41" w:after="0" w:line="240" w:lineRule="auto"/>
        <w:jc w:val="both"/>
        <w:rPr>
          <w:rFonts w:ascii="Times New Roman" w:hAnsi="Times New Roman" w:cs="Times New Roman"/>
        </w:rPr>
      </w:pPr>
    </w:p>
    <w:p w14:paraId="00000627" w14:textId="77777777" w:rsidR="00DA1E0F" w:rsidRPr="00383393" w:rsidRDefault="00735C55" w:rsidP="00643281">
      <w:pPr>
        <w:pStyle w:val="Heading3"/>
        <w:jc w:val="both"/>
        <w:rPr>
          <w:rFonts w:ascii="Times New Roman" w:eastAsia="Times New Roman" w:hAnsi="Times New Roman" w:cs="Times New Roman"/>
          <w:color w:val="000000" w:themeColor="text1"/>
          <w:sz w:val="26"/>
          <w:szCs w:val="26"/>
        </w:rPr>
      </w:pPr>
      <w:bookmarkStart w:id="5" w:name="_Toc76856316"/>
      <w:r w:rsidRPr="00383393">
        <w:rPr>
          <w:rFonts w:ascii="Times New Roman" w:eastAsia="Times New Roman" w:hAnsi="Times New Roman" w:cs="Times New Roman"/>
          <w:color w:val="000000" w:themeColor="text1"/>
          <w:sz w:val="26"/>
          <w:szCs w:val="26"/>
        </w:rPr>
        <w:t>1.2.5 Lập dự trù và kế hoạch triển khai dự án</w:t>
      </w:r>
      <w:bookmarkEnd w:id="5"/>
    </w:p>
    <w:p w14:paraId="00000628" w14:textId="77777777" w:rsidR="00DA1E0F" w:rsidRPr="005315E3" w:rsidRDefault="00735C55" w:rsidP="00643281">
      <w:pPr>
        <w:numPr>
          <w:ilvl w:val="0"/>
          <w:numId w:val="3"/>
        </w:numPr>
        <w:pBdr>
          <w:top w:val="nil"/>
          <w:left w:val="nil"/>
          <w:bottom w:val="nil"/>
          <w:right w:val="nil"/>
          <w:between w:val="nil"/>
        </w:pBdr>
        <w:spacing w:before="115" w:after="0" w:line="240" w:lineRule="auto"/>
        <w:ind w:left="-284" w:firstLine="0"/>
        <w:jc w:val="both"/>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 xml:space="preserve">  Dự trù về thiết bị </w:t>
      </w:r>
    </w:p>
    <w:p w14:paraId="00000629" w14:textId="77777777" w:rsidR="00DA1E0F" w:rsidRPr="005315E3" w:rsidRDefault="00735C55" w:rsidP="00643281">
      <w:pPr>
        <w:tabs>
          <w:tab w:val="left" w:pos="900"/>
        </w:tabs>
        <w:spacing w:before="19"/>
        <w:ind w:left="-284" w:right="35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Khối lượng dữ liệu lưu trữ chương trình tương ứng với phần cứng: hệ thống cần có bộ nhớ đủ dung lượng cho việc lưu trữ và chạy chương trình, RAM tối thiểu là 4GB. Thời gian đáp ứng càng nhanh càng tốt </w:t>
      </w:r>
    </w:p>
    <w:p w14:paraId="0000062A" w14:textId="77777777" w:rsidR="00DA1E0F" w:rsidRPr="005315E3" w:rsidRDefault="00735C55" w:rsidP="00643281">
      <w:pPr>
        <w:tabs>
          <w:tab w:val="left" w:pos="900"/>
        </w:tabs>
        <w:spacing w:before="9"/>
        <w:ind w:left="-284" w:right="778"/>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Môi trường phát triển: Hệ thống được xây dựng trên</w:t>
      </w:r>
      <w:r w:rsidRPr="005315E3">
        <w:rPr>
          <w:rFonts w:ascii="Times New Roman" w:eastAsia="Times New Roman" w:hAnsi="Times New Roman" w:cs="Times New Roman"/>
          <w:color w:val="000000"/>
          <w:sz w:val="26"/>
          <w:szCs w:val="26"/>
        </w:rPr>
        <w:t xml:space="preserve"> nền tảng Java với công nghệ Java Swing. IDE được sử dụng là Eclipse.  </w:t>
      </w:r>
    </w:p>
    <w:p w14:paraId="0000062B" w14:textId="77777777" w:rsidR="00DA1E0F" w:rsidRPr="005315E3" w:rsidRDefault="00735C55" w:rsidP="00643281">
      <w:pPr>
        <w:tabs>
          <w:tab w:val="left" w:pos="900"/>
        </w:tabs>
        <w:spacing w:before="8"/>
        <w:ind w:left="-284" w:right="41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Hệ quản trị cơ sở dữ liệu Oracle 18C, sử dụng SQL Developer để tương tác với cơ sở dữ liệu. </w:t>
      </w:r>
    </w:p>
    <w:p w14:paraId="0000062C" w14:textId="77777777" w:rsidR="00DA1E0F" w:rsidRPr="005315E3" w:rsidRDefault="00735C55" w:rsidP="00643281">
      <w:pPr>
        <w:numPr>
          <w:ilvl w:val="0"/>
          <w:numId w:val="4"/>
        </w:numPr>
        <w:pBdr>
          <w:top w:val="nil"/>
          <w:left w:val="nil"/>
          <w:bottom w:val="nil"/>
          <w:right w:val="nil"/>
          <w:between w:val="nil"/>
        </w:pBdr>
        <w:tabs>
          <w:tab w:val="left" w:pos="360"/>
          <w:tab w:val="left" w:pos="900"/>
        </w:tabs>
        <w:spacing w:before="9" w:after="0" w:line="240" w:lineRule="auto"/>
        <w:ind w:left="-284" w:firstLine="0"/>
        <w:jc w:val="both"/>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 xml:space="preserve"> Môi trường thực thi:  </w:t>
      </w:r>
    </w:p>
    <w:p w14:paraId="0000062D" w14:textId="77777777" w:rsidR="00DA1E0F" w:rsidRPr="005315E3" w:rsidRDefault="00735C55" w:rsidP="00643281">
      <w:pPr>
        <w:numPr>
          <w:ilvl w:val="0"/>
          <w:numId w:val="6"/>
        </w:numPr>
        <w:pBdr>
          <w:top w:val="nil"/>
          <w:left w:val="nil"/>
          <w:bottom w:val="nil"/>
          <w:right w:val="nil"/>
          <w:between w:val="nil"/>
        </w:pBdr>
        <w:spacing w:after="0" w:line="240" w:lineRule="auto"/>
        <w:ind w:left="0" w:right="530" w:hanging="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Yêu cầu phần mềm: hệ điều hành Windows 7 trở lên với JRE 1.8.0_201.</w:t>
      </w:r>
    </w:p>
    <w:p w14:paraId="0000062E" w14:textId="77777777" w:rsidR="00DA1E0F" w:rsidRPr="005315E3" w:rsidRDefault="00735C55" w:rsidP="00643281">
      <w:pPr>
        <w:numPr>
          <w:ilvl w:val="0"/>
          <w:numId w:val="6"/>
        </w:numPr>
        <w:pBdr>
          <w:top w:val="nil"/>
          <w:left w:val="nil"/>
          <w:bottom w:val="nil"/>
          <w:right w:val="nil"/>
          <w:between w:val="nil"/>
        </w:pBdr>
        <w:spacing w:after="0" w:line="240" w:lineRule="auto"/>
        <w:ind w:left="0" w:right="49" w:hanging="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Yêu cầu phần cứng: CPU Core 2 Duo trở lên, RAM ít nhất 4GB, đĩa cứng trống ít nhất 4GB. </w:t>
      </w:r>
    </w:p>
    <w:p w14:paraId="0000062F" w14:textId="77777777" w:rsidR="00DA1E0F" w:rsidRPr="005315E3" w:rsidRDefault="00735C55" w:rsidP="00643281">
      <w:pPr>
        <w:spacing w:before="13"/>
        <w:ind w:hanging="284"/>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 </w:t>
      </w:r>
      <w:r w:rsidRPr="005315E3">
        <w:rPr>
          <w:rFonts w:ascii="Times New Roman" w:eastAsia="Times New Roman" w:hAnsi="Times New Roman" w:cs="Times New Roman"/>
          <w:color w:val="000000"/>
          <w:sz w:val="26"/>
          <w:szCs w:val="26"/>
        </w:rPr>
        <w:tab/>
      </w:r>
      <w:r w:rsidRPr="005315E3">
        <w:rPr>
          <w:rFonts w:ascii="Times New Roman" w:eastAsia="Times New Roman" w:hAnsi="Times New Roman" w:cs="Times New Roman"/>
          <w:color w:val="000000"/>
          <w:sz w:val="26"/>
          <w:szCs w:val="26"/>
        </w:rPr>
        <w:t>Số lượng người dùng tối thiểu và tối đa của hệ thống: 0 và 10.</w:t>
      </w:r>
    </w:p>
    <w:p w14:paraId="00667B4A" w14:textId="36DE68AB" w:rsidR="00EC3FE5" w:rsidRDefault="00EC3FE5" w:rsidP="00EC3FE5">
      <w:pPr>
        <w:spacing w:before="19"/>
        <w:ind w:right="454" w:hanging="284"/>
        <w:jc w:val="both"/>
        <w:rPr>
          <w:rFonts w:ascii="Times New Roman" w:eastAsia="Times New Roman" w:hAnsi="Times New Roman" w:cs="Times New Roman"/>
          <w:color w:val="000000"/>
          <w:sz w:val="26"/>
          <w:szCs w:val="26"/>
        </w:rPr>
      </w:pPr>
      <w:proofErr w:type="gramStart"/>
      <w:r w:rsidRPr="005315E3">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 </w:t>
      </w:r>
      <w:r w:rsidRPr="005315E3">
        <w:rPr>
          <w:rFonts w:ascii="Times New Roman" w:eastAsia="Times New Roman" w:hAnsi="Times New Roman" w:cs="Times New Roman"/>
          <w:color w:val="000000"/>
          <w:sz w:val="26"/>
          <w:szCs w:val="26"/>
        </w:rPr>
        <w:t>Khối</w:t>
      </w:r>
      <w:proofErr w:type="gramEnd"/>
      <w:r w:rsidR="00735C55" w:rsidRPr="005315E3">
        <w:rPr>
          <w:rFonts w:ascii="Times New Roman" w:eastAsia="Times New Roman" w:hAnsi="Times New Roman" w:cs="Times New Roman"/>
          <w:color w:val="000000"/>
          <w:sz w:val="26"/>
          <w:szCs w:val="26"/>
        </w:rPr>
        <w:t xml:space="preserve"> lượng thông tin cần kết xuất, cần in ra giấy gồm: hóa đơn thanh toán dịch vụ, báo cáo doanh thu, danh sách nhân viên. </w:t>
      </w:r>
    </w:p>
    <w:p w14:paraId="0D623946" w14:textId="77777777" w:rsidR="00EC3FE5" w:rsidRPr="00EC3FE5" w:rsidRDefault="00EC3FE5" w:rsidP="00EC3FE5">
      <w:pPr>
        <w:spacing w:before="19"/>
        <w:ind w:right="454" w:hanging="284"/>
        <w:jc w:val="both"/>
        <w:rPr>
          <w:rFonts w:ascii="Times New Roman" w:eastAsia="Times New Roman" w:hAnsi="Times New Roman" w:cs="Times New Roman"/>
          <w:color w:val="000000"/>
          <w:sz w:val="26"/>
          <w:szCs w:val="26"/>
        </w:rPr>
      </w:pPr>
    </w:p>
    <w:p w14:paraId="00000638" w14:textId="77777777" w:rsidR="00DA1E0F" w:rsidRPr="005315E3" w:rsidRDefault="00735C55" w:rsidP="00643281">
      <w:pPr>
        <w:spacing w:before="19"/>
        <w:ind w:left="-142" w:right="454" w:hanging="142"/>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Công tác huấn luyện, triển khai sử dụng chương trình</w:t>
      </w:r>
    </w:p>
    <w:p w14:paraId="00000639" w14:textId="77777777" w:rsidR="00DA1E0F" w:rsidRPr="005315E3" w:rsidRDefault="00735C55" w:rsidP="00575A03">
      <w:pPr>
        <w:spacing w:before="19"/>
        <w:ind w:left="-426" w:right="454" w:hanging="141"/>
        <w:jc w:val="center"/>
        <w:rPr>
          <w:rFonts w:ascii="Times New Roman" w:eastAsia="Times New Roman" w:hAnsi="Times New Roman" w:cs="Times New Roman"/>
          <w:i/>
          <w:sz w:val="26"/>
          <w:szCs w:val="26"/>
        </w:rPr>
      </w:pPr>
      <w:r w:rsidRPr="005315E3">
        <w:rPr>
          <w:rFonts w:ascii="Times New Roman" w:eastAsia="Times New Roman" w:hAnsi="Times New Roman" w:cs="Times New Roman"/>
          <w:i/>
          <w:color w:val="000000"/>
          <w:sz w:val="26"/>
          <w:szCs w:val="26"/>
        </w:rPr>
        <w:t>Bảng 1</w:t>
      </w:r>
      <w:r w:rsidRPr="005315E3">
        <w:rPr>
          <w:rFonts w:ascii="Times New Roman" w:eastAsia="Times New Roman" w:hAnsi="Times New Roman" w:cs="Times New Roman"/>
          <w:i/>
          <w:color w:val="000000"/>
          <w:sz w:val="26"/>
          <w:szCs w:val="26"/>
        </w:rPr>
        <w:t>2: Kế hoạch huấn luyện, triển khai sử dụng chương trình</w:t>
      </w:r>
    </w:p>
    <w:tbl>
      <w:tblPr>
        <w:tblStyle w:val="afd"/>
        <w:tblW w:w="10094" w:type="dxa"/>
        <w:tblInd w:w="-294" w:type="dxa"/>
        <w:tblLayout w:type="fixed"/>
        <w:tblLook w:val="0400" w:firstRow="0" w:lastRow="0" w:firstColumn="0" w:lastColumn="0" w:noHBand="0" w:noVBand="1"/>
      </w:tblPr>
      <w:tblGrid>
        <w:gridCol w:w="851"/>
        <w:gridCol w:w="1418"/>
        <w:gridCol w:w="3595"/>
        <w:gridCol w:w="4230"/>
      </w:tblGrid>
      <w:tr w:rsidR="00DA1E0F" w:rsidRPr="005315E3" w14:paraId="08418613" w14:textId="77777777" w:rsidTr="00E134EC">
        <w:trPr>
          <w:trHeight w:val="49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3A" w14:textId="77777777" w:rsidR="00DA1E0F" w:rsidRPr="005315E3" w:rsidRDefault="00DA1E0F" w:rsidP="00643281">
            <w:pPr>
              <w:jc w:val="both"/>
              <w:rPr>
                <w:rFonts w:ascii="Times New Roman" w:eastAsia="Times New Roman" w:hAnsi="Times New Roman" w:cs="Times New Roman"/>
                <w:sz w:val="26"/>
                <w:szCs w:val="26"/>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3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Thời gian </w:t>
            </w:r>
          </w:p>
        </w:tc>
        <w:tc>
          <w:tcPr>
            <w:tcW w:w="3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3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Đối tượng </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3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Nội dung</w:t>
            </w:r>
          </w:p>
        </w:tc>
      </w:tr>
      <w:tr w:rsidR="00DA1E0F" w:rsidRPr="005315E3" w14:paraId="54C1301D" w14:textId="77777777" w:rsidTr="00E134EC">
        <w:trPr>
          <w:trHeight w:val="1505"/>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3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Đợt 1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3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 tuần </w:t>
            </w:r>
          </w:p>
        </w:tc>
        <w:tc>
          <w:tcPr>
            <w:tcW w:w="3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0" w14:textId="77777777" w:rsidR="00DA1E0F" w:rsidRPr="005315E3" w:rsidRDefault="00735C55" w:rsidP="00643281">
            <w:pPr>
              <w:ind w:right="195"/>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Quản lý khách sạn</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1" w14:textId="77777777" w:rsidR="00DA1E0F" w:rsidRPr="005315E3" w:rsidRDefault="00735C55" w:rsidP="00643281">
            <w:pPr>
              <w:ind w:right="486"/>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-Mô tả cấu trúc hệ thống </w:t>
            </w:r>
          </w:p>
          <w:p w14:paraId="00000642" w14:textId="77777777" w:rsidR="00DA1E0F" w:rsidRPr="005315E3" w:rsidRDefault="00735C55" w:rsidP="00643281">
            <w:pPr>
              <w:spacing w:before="9"/>
              <w:ind w:right="186"/>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-Hướng dẫn cấu hình hệ thống phần mềm</w:t>
            </w:r>
          </w:p>
        </w:tc>
      </w:tr>
      <w:tr w:rsidR="00DA1E0F" w:rsidRPr="005315E3" w14:paraId="125F9EA2" w14:textId="77777777" w:rsidTr="00E134EC">
        <w:trPr>
          <w:trHeight w:val="2108"/>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lastRenderedPageBreak/>
              <w:t>Đợt 2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 tuần </w:t>
            </w:r>
          </w:p>
        </w:tc>
        <w:tc>
          <w:tcPr>
            <w:tcW w:w="3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5" w14:textId="77777777" w:rsidR="00DA1E0F" w:rsidRPr="005315E3" w:rsidRDefault="00735C55" w:rsidP="00643281">
            <w:pPr>
              <w:ind w:right="13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Nhân viên phục vụ, tiếp tân</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6" w14:textId="77777777" w:rsidR="00DA1E0F" w:rsidRPr="005315E3" w:rsidRDefault="00735C55" w:rsidP="00643281">
            <w:pPr>
              <w:ind w:right="289"/>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-Hướng dẫn cách sử dụng các chức năng trong hệ thống </w:t>
            </w:r>
          </w:p>
          <w:p w14:paraId="00000647" w14:textId="77777777" w:rsidR="00DA1E0F" w:rsidRPr="005315E3" w:rsidRDefault="00735C55" w:rsidP="00643281">
            <w:pPr>
              <w:ind w:right="289"/>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-Hướng dẫn các mẹo khi thao tác với hệ thống</w:t>
            </w:r>
          </w:p>
        </w:tc>
      </w:tr>
    </w:tbl>
    <w:p w14:paraId="00000648" w14:textId="77777777" w:rsidR="00DA1E0F" w:rsidRPr="005315E3" w:rsidRDefault="00735C55" w:rsidP="00643281">
      <w:pPr>
        <w:spacing w:before="749"/>
        <w:ind w:left="-284" w:firstLine="14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Công việc bảo trì và khắc phục sự cố </w:t>
      </w:r>
    </w:p>
    <w:p w14:paraId="00000649" w14:textId="77777777" w:rsidR="00DA1E0F" w:rsidRPr="005315E3" w:rsidRDefault="00735C55" w:rsidP="00643281">
      <w:pPr>
        <w:tabs>
          <w:tab w:val="left" w:pos="567"/>
        </w:tabs>
        <w:spacing w:before="22"/>
        <w:ind w:left="-284" w:firstLine="14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Đội ngũ bảo trì: 3 nhân viên. </w:t>
      </w:r>
    </w:p>
    <w:p w14:paraId="0000064A" w14:textId="77777777" w:rsidR="00DA1E0F" w:rsidRPr="005315E3" w:rsidRDefault="00735C55" w:rsidP="00643281">
      <w:pPr>
        <w:tabs>
          <w:tab w:val="left" w:pos="567"/>
        </w:tabs>
        <w:spacing w:before="19"/>
        <w:ind w:left="-284" w:firstLine="142"/>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Chi phí bảo trì: 20.000.000 VND. </w:t>
      </w:r>
    </w:p>
    <w:p w14:paraId="0000064B" w14:textId="77777777" w:rsidR="00DA1E0F" w:rsidRPr="005315E3" w:rsidRDefault="00735C55" w:rsidP="00643281">
      <w:pPr>
        <w:tabs>
          <w:tab w:val="left" w:pos="567"/>
        </w:tabs>
        <w:spacing w:before="22"/>
        <w:ind w:left="-284" w:right="476" w:firstLine="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Thời gian bảo trì: 6 tháng bảo trì 1 lần, thời gian bảo trì cho 1 lần là 24h. </w:t>
      </w:r>
    </w:p>
    <w:p w14:paraId="0000064C"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64D"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64E"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64F"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650"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656"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7AE059FB" w14:textId="0BE8FBD5" w:rsidR="00DA1E0F" w:rsidRPr="005315E3" w:rsidRDefault="00E134EC" w:rsidP="00E134E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00000659" w14:textId="0CFA67F8" w:rsidR="00DA1E0F" w:rsidRPr="00575A03" w:rsidRDefault="00735C55" w:rsidP="00E134EC">
      <w:pPr>
        <w:pStyle w:val="Heading1"/>
        <w:numPr>
          <w:ilvl w:val="0"/>
          <w:numId w:val="0"/>
        </w:numPr>
        <w:ind w:left="720"/>
        <w:rPr>
          <w:b w:val="0"/>
          <w:color w:val="000000"/>
        </w:rPr>
      </w:pPr>
      <w:bookmarkStart w:id="6" w:name="_Toc76856317"/>
      <w:r w:rsidRPr="005315E3">
        <w:rPr>
          <w:b w:val="0"/>
          <w:color w:val="000000"/>
        </w:rPr>
        <w:lastRenderedPageBreak/>
        <w:t>CHƯƠNG 2: MÔ HÌNH HÓA YÊU CẦU</w:t>
      </w:r>
      <w:bookmarkEnd w:id="6"/>
    </w:p>
    <w:p w14:paraId="0000065A" w14:textId="43CE5DE2" w:rsidR="00DA1E0F" w:rsidRPr="005315E3" w:rsidRDefault="00735C55" w:rsidP="00643281">
      <w:pPr>
        <w:pStyle w:val="Heading2"/>
        <w:jc w:val="both"/>
        <w:rPr>
          <w:rFonts w:ascii="Times New Roman" w:eastAsia="Times New Roman" w:hAnsi="Times New Roman" w:cs="Times New Roman"/>
          <w:color w:val="000000"/>
        </w:rPr>
      </w:pPr>
      <w:bookmarkStart w:id="7" w:name="_Toc76856318"/>
      <w:r w:rsidRPr="005315E3">
        <w:rPr>
          <w:rFonts w:ascii="Times New Roman" w:eastAsia="Times New Roman" w:hAnsi="Times New Roman" w:cs="Times New Roman"/>
          <w:color w:val="000000"/>
        </w:rPr>
        <w:t xml:space="preserve">2.1 Sơ đồ Use </w:t>
      </w:r>
      <w:r w:rsidR="00EC3FE5" w:rsidRPr="005315E3">
        <w:rPr>
          <w:rFonts w:ascii="Times New Roman" w:eastAsia="Times New Roman" w:hAnsi="Times New Roman" w:cs="Times New Roman"/>
          <w:color w:val="000000"/>
        </w:rPr>
        <w:t>case.</w:t>
      </w:r>
      <w:bookmarkEnd w:id="7"/>
    </w:p>
    <w:p w14:paraId="0000065B" w14:textId="77777777" w:rsidR="00DA1E0F" w:rsidRPr="005315E3" w:rsidRDefault="00735C55" w:rsidP="00643281">
      <w:pPr>
        <w:ind w:left="-142" w:firstLine="426"/>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diagram là sơ đồ chức năng của sản phẩm sẽ cung cấp cho người dùng. Thông qua mô hình này, nhóm phát triển hệ thống sẽ đưa ra những mô tả rõ ràng và nhất quán về tính năng của hệ thống cũng như xây dựng cơ sở để thiết kế và hiện thực hóa chức năng</w:t>
      </w:r>
      <w:r w:rsidRPr="005315E3">
        <w:rPr>
          <w:rFonts w:ascii="Times New Roman" w:eastAsia="Times New Roman" w:hAnsi="Times New Roman" w:cs="Times New Roman"/>
          <w:sz w:val="26"/>
          <w:szCs w:val="26"/>
        </w:rPr>
        <w:t>. Đây là cơ sở để kiểm thử hệ thống, đảm bảo hệ thống thỏa mãn các yêu cầu ban đầu. Đơn giản hóa việc thay đổi và mở rộng hệ thống thông qua việc mở rộng sơ đồ Use-case.</w:t>
      </w:r>
    </w:p>
    <w:p w14:paraId="0000065C" w14:textId="77777777" w:rsidR="00DA1E0F" w:rsidRPr="005315E3" w:rsidRDefault="00735C55" w:rsidP="00643281">
      <w:pPr>
        <w:ind w:left="-142"/>
        <w:jc w:val="both"/>
        <w:rPr>
          <w:rFonts w:ascii="Times New Roman" w:hAnsi="Times New Roman" w:cs="Times New Roman"/>
        </w:rPr>
      </w:pPr>
      <w:r w:rsidRPr="005315E3">
        <w:rPr>
          <w:rFonts w:ascii="Times New Roman" w:eastAsia="Times New Roman" w:hAnsi="Times New Roman" w:cs="Times New Roman"/>
          <w:sz w:val="26"/>
          <w:szCs w:val="26"/>
        </w:rPr>
        <w:t>Để xây dựng một mô hình hoàn hảo, sơ đồ Use-case đó phải trải qua 6 giai đoạn thực thi</w:t>
      </w:r>
      <w:r w:rsidRPr="005315E3">
        <w:rPr>
          <w:rFonts w:ascii="Times New Roman" w:eastAsia="Times New Roman" w:hAnsi="Times New Roman" w:cs="Times New Roman"/>
          <w:sz w:val="26"/>
          <w:szCs w:val="26"/>
        </w:rPr>
        <w:t>:</w:t>
      </w:r>
      <w:r w:rsidRPr="005315E3">
        <w:rPr>
          <w:rFonts w:ascii="Times New Roman" w:hAnsi="Times New Roman" w:cs="Times New Roman"/>
        </w:rPr>
        <w:t xml:space="preserve"> </w:t>
      </w:r>
    </w:p>
    <w:p w14:paraId="0000065D" w14:textId="77777777" w:rsidR="00DA1E0F" w:rsidRPr="005315E3" w:rsidRDefault="00735C55" w:rsidP="00EC3FE5">
      <w:pPr>
        <w:jc w:val="center"/>
        <w:rPr>
          <w:rFonts w:ascii="Times New Roman" w:hAnsi="Times New Roman" w:cs="Times New Roman"/>
        </w:rPr>
      </w:pPr>
      <w:r w:rsidRPr="005315E3">
        <w:rPr>
          <w:rFonts w:ascii="Times New Roman" w:hAnsi="Times New Roman" w:cs="Times New Roman"/>
          <w:noProof/>
        </w:rPr>
        <w:drawing>
          <wp:inline distT="0" distB="0" distL="0" distR="0" wp14:anchorId="73ADB853" wp14:editId="6A8534DF">
            <wp:extent cx="3762185" cy="5510101"/>
            <wp:effectExtent l="0" t="0" r="0" b="0"/>
            <wp:docPr id="225" name="image8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Diagram&#10;&#10;Description automatically generated"/>
                    <pic:cNvPicPr preferRelativeResize="0"/>
                  </pic:nvPicPr>
                  <pic:blipFill>
                    <a:blip r:embed="rId13"/>
                    <a:srcRect/>
                    <a:stretch>
                      <a:fillRect/>
                    </a:stretch>
                  </pic:blipFill>
                  <pic:spPr>
                    <a:xfrm>
                      <a:off x="0" y="0"/>
                      <a:ext cx="3762185" cy="5510101"/>
                    </a:xfrm>
                    <a:prstGeom prst="rect">
                      <a:avLst/>
                    </a:prstGeom>
                    <a:ln/>
                  </pic:spPr>
                </pic:pic>
              </a:graphicData>
            </a:graphic>
          </wp:inline>
        </w:drawing>
      </w:r>
    </w:p>
    <w:p w14:paraId="0000065E" w14:textId="576A475A" w:rsidR="00DA1E0F" w:rsidRPr="005315E3" w:rsidRDefault="00735C55" w:rsidP="00EC3FE5">
      <w:pPr>
        <w:spacing w:before="41" w:after="0" w:line="240" w:lineRule="auto"/>
        <w:ind w:left="-709"/>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 xml:space="preserve">Hình 1: Các giai đoạn thực thi của Use </w:t>
      </w:r>
      <w:r w:rsidR="00EC3FE5" w:rsidRPr="005315E3">
        <w:rPr>
          <w:rFonts w:ascii="Times New Roman" w:eastAsia="Times New Roman" w:hAnsi="Times New Roman" w:cs="Times New Roman"/>
          <w:i/>
          <w:color w:val="000000"/>
          <w:sz w:val="26"/>
          <w:szCs w:val="26"/>
        </w:rPr>
        <w:t>case.</w:t>
      </w:r>
    </w:p>
    <w:p w14:paraId="0000065F" w14:textId="77777777" w:rsidR="00DA1E0F" w:rsidRPr="005315E3" w:rsidRDefault="00735C55" w:rsidP="00643281">
      <w:pPr>
        <w:pStyle w:val="Heading3"/>
        <w:jc w:val="both"/>
        <w:rPr>
          <w:rFonts w:ascii="Times New Roman" w:eastAsia="Times New Roman" w:hAnsi="Times New Roman" w:cs="Times New Roman"/>
          <w:color w:val="000000"/>
          <w:sz w:val="26"/>
          <w:szCs w:val="26"/>
        </w:rPr>
      </w:pPr>
      <w:bookmarkStart w:id="8" w:name="_Toc76856319"/>
      <w:r w:rsidRPr="005315E3">
        <w:rPr>
          <w:rFonts w:ascii="Times New Roman" w:eastAsia="Times New Roman" w:hAnsi="Times New Roman" w:cs="Times New Roman"/>
          <w:color w:val="000000"/>
          <w:sz w:val="26"/>
          <w:szCs w:val="26"/>
        </w:rPr>
        <w:lastRenderedPageBreak/>
        <w:t>2.1.1 Sơ đồ Use case tổng quan</w:t>
      </w:r>
      <w:bookmarkEnd w:id="8"/>
    </w:p>
    <w:p w14:paraId="00000660"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134A3E6F" wp14:editId="1B0E8894">
            <wp:extent cx="6061710" cy="7612912"/>
            <wp:effectExtent l="0" t="0" r="0" b="7620"/>
            <wp:docPr id="224" name="image8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10;&#10;Description automatically generated"/>
                    <pic:cNvPicPr preferRelativeResize="0"/>
                  </pic:nvPicPr>
                  <pic:blipFill>
                    <a:blip r:embed="rId14"/>
                    <a:srcRect/>
                    <a:stretch>
                      <a:fillRect/>
                    </a:stretch>
                  </pic:blipFill>
                  <pic:spPr>
                    <a:xfrm>
                      <a:off x="0" y="0"/>
                      <a:ext cx="6066012" cy="7618315"/>
                    </a:xfrm>
                    <a:prstGeom prst="rect">
                      <a:avLst/>
                    </a:prstGeom>
                    <a:ln/>
                  </pic:spPr>
                </pic:pic>
              </a:graphicData>
            </a:graphic>
          </wp:inline>
        </w:drawing>
      </w:r>
    </w:p>
    <w:p w14:paraId="00000668" w14:textId="16F84A2E" w:rsidR="00DA1E0F" w:rsidRPr="00EC3FE5" w:rsidRDefault="00735C55" w:rsidP="00EC3FE5">
      <w:pPr>
        <w:spacing w:before="41" w:after="0" w:line="240" w:lineRule="auto"/>
        <w:ind w:left="-709"/>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2: Use case tổng quan</w:t>
      </w:r>
      <w:r w:rsidR="00EC3FE5">
        <w:rPr>
          <w:rFonts w:ascii="Times New Roman" w:eastAsia="Times New Roman" w:hAnsi="Times New Roman" w:cs="Times New Roman"/>
          <w:i/>
          <w:color w:val="000000"/>
          <w:sz w:val="26"/>
          <w:szCs w:val="26"/>
        </w:rPr>
        <w:t>.</w:t>
      </w:r>
    </w:p>
    <w:p w14:paraId="00000669" w14:textId="77777777" w:rsidR="00DA1E0F" w:rsidRPr="005315E3" w:rsidRDefault="00735C55" w:rsidP="00643281">
      <w:pPr>
        <w:pStyle w:val="Heading3"/>
        <w:jc w:val="both"/>
        <w:rPr>
          <w:rFonts w:ascii="Times New Roman" w:eastAsia="Times New Roman" w:hAnsi="Times New Roman" w:cs="Times New Roman"/>
          <w:color w:val="000000"/>
          <w:sz w:val="26"/>
          <w:szCs w:val="26"/>
        </w:rPr>
      </w:pPr>
      <w:bookmarkStart w:id="9" w:name="_Toc76856320"/>
      <w:r w:rsidRPr="005315E3">
        <w:rPr>
          <w:rFonts w:ascii="Times New Roman" w:eastAsia="Times New Roman" w:hAnsi="Times New Roman" w:cs="Times New Roman"/>
          <w:color w:val="000000"/>
          <w:sz w:val="26"/>
          <w:szCs w:val="26"/>
        </w:rPr>
        <w:lastRenderedPageBreak/>
        <w:t>2.1.2 Danh sách các Actor</w:t>
      </w:r>
      <w:bookmarkEnd w:id="9"/>
    </w:p>
    <w:p w14:paraId="0000066A" w14:textId="77777777" w:rsidR="00DA1E0F" w:rsidRPr="005315E3" w:rsidRDefault="00735C55" w:rsidP="00EC3FE5">
      <w:pPr>
        <w:spacing w:before="41" w:after="0" w:line="240" w:lineRule="auto"/>
        <w:ind w:left="-709"/>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Bảng 13: Danh sách các Actor</w:t>
      </w:r>
    </w:p>
    <w:tbl>
      <w:tblPr>
        <w:tblStyle w:val="afe"/>
        <w:tblW w:w="1018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691"/>
        <w:gridCol w:w="6814"/>
      </w:tblGrid>
      <w:tr w:rsidR="00DA1E0F" w:rsidRPr="005315E3" w14:paraId="79555503" w14:textId="77777777" w:rsidTr="00E134EC">
        <w:tc>
          <w:tcPr>
            <w:tcW w:w="679" w:type="dxa"/>
          </w:tcPr>
          <w:p w14:paraId="0000066B" w14:textId="77777777" w:rsidR="00DA1E0F" w:rsidRPr="005315E3" w:rsidRDefault="00735C55" w:rsidP="00643281">
            <w:pPr>
              <w:ind w:left="180" w:hanging="180"/>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STT</w:t>
            </w:r>
          </w:p>
        </w:tc>
        <w:tc>
          <w:tcPr>
            <w:tcW w:w="2691" w:type="dxa"/>
          </w:tcPr>
          <w:p w14:paraId="0000066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actor</w:t>
            </w:r>
          </w:p>
        </w:tc>
        <w:tc>
          <w:tcPr>
            <w:tcW w:w="6814" w:type="dxa"/>
          </w:tcPr>
          <w:p w14:paraId="0000066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Ý nghĩa</w:t>
            </w:r>
          </w:p>
        </w:tc>
      </w:tr>
      <w:tr w:rsidR="00DA1E0F" w:rsidRPr="005315E3" w14:paraId="59AB3BB7" w14:textId="77777777" w:rsidTr="00E134EC">
        <w:tc>
          <w:tcPr>
            <w:tcW w:w="679" w:type="dxa"/>
          </w:tcPr>
          <w:p w14:paraId="0000066E" w14:textId="77777777" w:rsidR="00DA1E0F" w:rsidRPr="005315E3" w:rsidRDefault="00735C55" w:rsidP="00643281">
            <w:pPr>
              <w:ind w:left="180" w:hanging="180"/>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1</w:t>
            </w:r>
          </w:p>
        </w:tc>
        <w:tc>
          <w:tcPr>
            <w:tcW w:w="2691" w:type="dxa"/>
          </w:tcPr>
          <w:p w14:paraId="0000066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w:t>
            </w:r>
          </w:p>
        </w:tc>
        <w:tc>
          <w:tcPr>
            <w:tcW w:w="6814" w:type="dxa"/>
          </w:tcPr>
          <w:p w14:paraId="0000067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quản lý khách sạn, có quyền cao nhất trong hệ thống phần mềm.</w:t>
            </w:r>
          </w:p>
        </w:tc>
      </w:tr>
      <w:tr w:rsidR="00DA1E0F" w:rsidRPr="005315E3" w14:paraId="191EBD6A" w14:textId="77777777" w:rsidTr="00E134EC">
        <w:tc>
          <w:tcPr>
            <w:tcW w:w="679" w:type="dxa"/>
          </w:tcPr>
          <w:p w14:paraId="00000671" w14:textId="77777777" w:rsidR="00DA1E0F" w:rsidRPr="005315E3" w:rsidRDefault="00735C55" w:rsidP="00643281">
            <w:pPr>
              <w:ind w:left="180" w:hanging="180"/>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2</w:t>
            </w:r>
          </w:p>
        </w:tc>
        <w:tc>
          <w:tcPr>
            <w:tcW w:w="2691" w:type="dxa"/>
          </w:tcPr>
          <w:p w14:paraId="0000067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Nhân viên lễ tân</w:t>
            </w:r>
          </w:p>
        </w:tc>
        <w:tc>
          <w:tcPr>
            <w:tcW w:w="6814" w:type="dxa"/>
          </w:tcPr>
          <w:p w14:paraId="0000067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Ngoài quản lý, chỉ có nhân viên lễ tân mới được tương tác với hệ thống.</w:t>
            </w:r>
          </w:p>
          <w:p w14:paraId="0000067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Bị giới hạn một số chức năng thêm xóa sửa.</w:t>
            </w:r>
          </w:p>
          <w:p w14:paraId="0000067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Có các nhiệm vụ chính là lập phiếu đặt phòng, phiếu t</w:t>
            </w:r>
            <w:r w:rsidRPr="005315E3">
              <w:rPr>
                <w:rFonts w:ascii="Times New Roman" w:eastAsia="Times New Roman" w:hAnsi="Times New Roman" w:cs="Times New Roman"/>
                <w:sz w:val="26"/>
                <w:szCs w:val="26"/>
              </w:rPr>
              <w:t>huê phòng, phiếu dịch vụ hay hóa đơn.</w:t>
            </w:r>
          </w:p>
        </w:tc>
      </w:tr>
      <w:tr w:rsidR="00DA1E0F" w:rsidRPr="005315E3" w14:paraId="4B554E7E" w14:textId="77777777" w:rsidTr="00E134EC">
        <w:tc>
          <w:tcPr>
            <w:tcW w:w="679" w:type="dxa"/>
          </w:tcPr>
          <w:p w14:paraId="00000676" w14:textId="77777777" w:rsidR="00DA1E0F" w:rsidRPr="005315E3" w:rsidRDefault="00735C55" w:rsidP="00643281">
            <w:pPr>
              <w:ind w:left="180" w:hanging="180"/>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3</w:t>
            </w:r>
          </w:p>
        </w:tc>
        <w:tc>
          <w:tcPr>
            <w:tcW w:w="2691" w:type="dxa"/>
          </w:tcPr>
          <w:p w14:paraId="0000067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Máy in</w:t>
            </w:r>
          </w:p>
        </w:tc>
        <w:tc>
          <w:tcPr>
            <w:tcW w:w="6814" w:type="dxa"/>
          </w:tcPr>
          <w:p w14:paraId="0000067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Có chức năng in phiếu dịch vụ, hóa đơn và các bản báo cáo thống kê.</w:t>
            </w:r>
          </w:p>
        </w:tc>
      </w:tr>
    </w:tbl>
    <w:p w14:paraId="00000679" w14:textId="77777777" w:rsidR="00DA1E0F" w:rsidRPr="005315E3" w:rsidRDefault="00DA1E0F" w:rsidP="00643281">
      <w:pPr>
        <w:jc w:val="both"/>
        <w:rPr>
          <w:rFonts w:ascii="Times New Roman" w:eastAsia="Times New Roman" w:hAnsi="Times New Roman" w:cs="Times New Roman"/>
          <w:sz w:val="26"/>
          <w:szCs w:val="26"/>
        </w:rPr>
      </w:pPr>
    </w:p>
    <w:p w14:paraId="0000067A" w14:textId="77777777" w:rsidR="00DA1E0F" w:rsidRPr="00EC3FE5" w:rsidRDefault="00735C55" w:rsidP="00643281">
      <w:pPr>
        <w:pStyle w:val="Heading3"/>
        <w:jc w:val="both"/>
        <w:rPr>
          <w:rFonts w:ascii="Times New Roman" w:eastAsia="Times New Roman" w:hAnsi="Times New Roman" w:cs="Times New Roman"/>
          <w:color w:val="000000" w:themeColor="text1"/>
          <w:sz w:val="26"/>
          <w:szCs w:val="26"/>
        </w:rPr>
      </w:pPr>
      <w:bookmarkStart w:id="10" w:name="_Toc76856321"/>
      <w:r w:rsidRPr="00EC3FE5">
        <w:rPr>
          <w:rFonts w:ascii="Times New Roman" w:eastAsia="Times New Roman" w:hAnsi="Times New Roman" w:cs="Times New Roman"/>
          <w:color w:val="000000" w:themeColor="text1"/>
          <w:sz w:val="26"/>
          <w:szCs w:val="26"/>
        </w:rPr>
        <w:t>2.1.3 Danh sách các Use case</w:t>
      </w:r>
      <w:bookmarkEnd w:id="10"/>
    </w:p>
    <w:p w14:paraId="0000067B" w14:textId="5D04EC6E" w:rsidR="00DA1E0F" w:rsidRPr="005315E3" w:rsidRDefault="00735C55" w:rsidP="00EC3FE5">
      <w:pPr>
        <w:ind w:left="-709"/>
        <w:jc w:val="center"/>
        <w:rPr>
          <w:rFonts w:ascii="Times New Roman" w:eastAsia="Times New Roman" w:hAnsi="Times New Roman" w:cs="Times New Roman"/>
          <w:i/>
          <w:sz w:val="26"/>
          <w:szCs w:val="26"/>
        </w:rPr>
      </w:pPr>
      <w:r w:rsidRPr="005315E3">
        <w:rPr>
          <w:rFonts w:ascii="Times New Roman" w:eastAsia="Times New Roman" w:hAnsi="Times New Roman" w:cs="Times New Roman"/>
          <w:i/>
          <w:sz w:val="26"/>
          <w:szCs w:val="26"/>
        </w:rPr>
        <w:t>Bảng 14: Danh sách các Use case</w:t>
      </w:r>
      <w:r w:rsidR="00EC3FE5">
        <w:rPr>
          <w:rFonts w:ascii="Times New Roman" w:eastAsia="Times New Roman" w:hAnsi="Times New Roman" w:cs="Times New Roman"/>
          <w:i/>
          <w:sz w:val="26"/>
          <w:szCs w:val="26"/>
        </w:rPr>
        <w:t>.</w:t>
      </w:r>
    </w:p>
    <w:tbl>
      <w:tblPr>
        <w:tblStyle w:val="aff"/>
        <w:tblW w:w="1018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755"/>
        <w:gridCol w:w="6750"/>
      </w:tblGrid>
      <w:tr w:rsidR="00DA1E0F" w:rsidRPr="005315E3" w14:paraId="22B12073" w14:textId="77777777" w:rsidTr="00E134EC">
        <w:tc>
          <w:tcPr>
            <w:tcW w:w="679" w:type="dxa"/>
          </w:tcPr>
          <w:p w14:paraId="0000067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STT</w:t>
            </w:r>
          </w:p>
        </w:tc>
        <w:tc>
          <w:tcPr>
            <w:tcW w:w="2755" w:type="dxa"/>
          </w:tcPr>
          <w:p w14:paraId="0000067D"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 case</w:t>
            </w:r>
          </w:p>
        </w:tc>
        <w:tc>
          <w:tcPr>
            <w:tcW w:w="6750" w:type="dxa"/>
          </w:tcPr>
          <w:p w14:paraId="0000067E"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Ý nghĩa</w:t>
            </w:r>
          </w:p>
        </w:tc>
      </w:tr>
      <w:tr w:rsidR="00DA1E0F" w:rsidRPr="005315E3" w14:paraId="0036AC1B" w14:textId="77777777" w:rsidTr="00E134EC">
        <w:tc>
          <w:tcPr>
            <w:tcW w:w="679" w:type="dxa"/>
          </w:tcPr>
          <w:p w14:paraId="0000067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1</w:t>
            </w:r>
          </w:p>
        </w:tc>
        <w:tc>
          <w:tcPr>
            <w:tcW w:w="2755" w:type="dxa"/>
          </w:tcPr>
          <w:p w14:paraId="00000680"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Đăng nhập.</w:t>
            </w:r>
          </w:p>
        </w:tc>
        <w:tc>
          <w:tcPr>
            <w:tcW w:w="6750" w:type="dxa"/>
          </w:tcPr>
          <w:p w14:paraId="00000681"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đăng nhập vào hệ thống.</w:t>
            </w:r>
          </w:p>
        </w:tc>
      </w:tr>
      <w:tr w:rsidR="00DA1E0F" w:rsidRPr="005315E3" w14:paraId="4C75307F" w14:textId="77777777" w:rsidTr="00E134EC">
        <w:tc>
          <w:tcPr>
            <w:tcW w:w="679" w:type="dxa"/>
          </w:tcPr>
          <w:p w14:paraId="0000068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2</w:t>
            </w:r>
          </w:p>
        </w:tc>
        <w:tc>
          <w:tcPr>
            <w:tcW w:w="2755" w:type="dxa"/>
          </w:tcPr>
          <w:p w14:paraId="00000683"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Đổi mật khẩu.</w:t>
            </w:r>
          </w:p>
        </w:tc>
        <w:tc>
          <w:tcPr>
            <w:tcW w:w="6750" w:type="dxa"/>
          </w:tcPr>
          <w:p w14:paraId="00000684"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Đổi mật khẩu trong trường hợp quê mật khẩu hoặc muốn đảm bả tính bảo mật hơn.</w:t>
            </w:r>
          </w:p>
        </w:tc>
      </w:tr>
      <w:tr w:rsidR="00DA1E0F" w:rsidRPr="005315E3" w14:paraId="46D243D1" w14:textId="77777777" w:rsidTr="00E134EC">
        <w:tc>
          <w:tcPr>
            <w:tcW w:w="679" w:type="dxa"/>
          </w:tcPr>
          <w:p w14:paraId="0000068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3</w:t>
            </w:r>
          </w:p>
        </w:tc>
        <w:tc>
          <w:tcPr>
            <w:tcW w:w="2755" w:type="dxa"/>
          </w:tcPr>
          <w:p w14:paraId="00000686"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Đăng xuất.</w:t>
            </w:r>
          </w:p>
        </w:tc>
        <w:tc>
          <w:tcPr>
            <w:tcW w:w="6750" w:type="dxa"/>
          </w:tcPr>
          <w:p w14:paraId="00000687"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Thoát khỏi phiên làm việc trê hệ thống.</w:t>
            </w:r>
          </w:p>
        </w:tc>
      </w:tr>
      <w:tr w:rsidR="00DA1E0F" w:rsidRPr="005315E3" w14:paraId="0B807C53" w14:textId="77777777" w:rsidTr="00E134EC">
        <w:tc>
          <w:tcPr>
            <w:tcW w:w="679" w:type="dxa"/>
          </w:tcPr>
          <w:p w14:paraId="0000068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4</w:t>
            </w:r>
          </w:p>
        </w:tc>
        <w:tc>
          <w:tcPr>
            <w:tcW w:w="2755" w:type="dxa"/>
          </w:tcPr>
          <w:p w14:paraId="00000689"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nhân sự.</w:t>
            </w:r>
          </w:p>
        </w:tc>
        <w:tc>
          <w:tcPr>
            <w:tcW w:w="6750" w:type="dxa"/>
          </w:tcPr>
          <w:p w14:paraId="0000068A"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Thêm, xóa, cập nhật và tra cứu thông tin nhân viên.</w:t>
            </w:r>
          </w:p>
        </w:tc>
      </w:tr>
      <w:tr w:rsidR="00DA1E0F" w:rsidRPr="005315E3" w14:paraId="5B2E35FF" w14:textId="77777777" w:rsidTr="00E134EC">
        <w:tc>
          <w:tcPr>
            <w:tcW w:w="679" w:type="dxa"/>
          </w:tcPr>
          <w:p w14:paraId="0000068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5</w:t>
            </w:r>
          </w:p>
        </w:tc>
        <w:tc>
          <w:tcPr>
            <w:tcW w:w="2755" w:type="dxa"/>
          </w:tcPr>
          <w:p w14:paraId="0000068C"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khách hàng.</w:t>
            </w:r>
          </w:p>
        </w:tc>
        <w:tc>
          <w:tcPr>
            <w:tcW w:w="6750" w:type="dxa"/>
          </w:tcPr>
          <w:p w14:paraId="0000068D"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Thêm, cập nhật, tra cứu thông tin khách hàng thành viên.</w:t>
            </w:r>
          </w:p>
        </w:tc>
      </w:tr>
      <w:tr w:rsidR="00DA1E0F" w:rsidRPr="005315E3" w14:paraId="16DA5A2C" w14:textId="77777777" w:rsidTr="00E134EC">
        <w:tc>
          <w:tcPr>
            <w:tcW w:w="679" w:type="dxa"/>
          </w:tcPr>
          <w:p w14:paraId="0000068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6</w:t>
            </w:r>
          </w:p>
        </w:tc>
        <w:tc>
          <w:tcPr>
            <w:tcW w:w="2755" w:type="dxa"/>
          </w:tcPr>
          <w:p w14:paraId="0000068F"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Xóa khách hàng.</w:t>
            </w:r>
          </w:p>
        </w:tc>
        <w:tc>
          <w:tcPr>
            <w:tcW w:w="6750" w:type="dxa"/>
          </w:tcPr>
          <w:p w14:paraId="00000690"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Xóa thông tin của khách hàng.</w:t>
            </w:r>
          </w:p>
        </w:tc>
      </w:tr>
      <w:tr w:rsidR="00DA1E0F" w:rsidRPr="005315E3" w14:paraId="51C1F7FD" w14:textId="77777777" w:rsidTr="00E134EC">
        <w:tc>
          <w:tcPr>
            <w:tcW w:w="679" w:type="dxa"/>
          </w:tcPr>
          <w:p w14:paraId="0000069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7</w:t>
            </w:r>
          </w:p>
        </w:tc>
        <w:tc>
          <w:tcPr>
            <w:tcW w:w="2755" w:type="dxa"/>
          </w:tcPr>
          <w:p w14:paraId="00000692"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phòng.</w:t>
            </w:r>
          </w:p>
        </w:tc>
        <w:tc>
          <w:tcPr>
            <w:tcW w:w="6750" w:type="dxa"/>
          </w:tcPr>
          <w:p w14:paraId="00000693"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Lập các phiếu chức năng như phiếu đặt trước và phiếu thuê phòng, xem thông tin chi tiết các phiếu.</w:t>
            </w:r>
          </w:p>
        </w:tc>
      </w:tr>
      <w:tr w:rsidR="00DA1E0F" w:rsidRPr="005315E3" w14:paraId="195392FC" w14:textId="77777777" w:rsidTr="00E134EC">
        <w:tc>
          <w:tcPr>
            <w:tcW w:w="679" w:type="dxa"/>
          </w:tcPr>
          <w:p w14:paraId="0000069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8</w:t>
            </w:r>
          </w:p>
        </w:tc>
        <w:tc>
          <w:tcPr>
            <w:tcW w:w="2755" w:type="dxa"/>
          </w:tcPr>
          <w:p w14:paraId="00000695"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Tra cứu phòng.</w:t>
            </w:r>
          </w:p>
        </w:tc>
        <w:tc>
          <w:tcPr>
            <w:tcW w:w="6750" w:type="dxa"/>
          </w:tcPr>
          <w:p w14:paraId="00000696"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Tra cứu thông tin chi tiết phòng.</w:t>
            </w:r>
          </w:p>
        </w:tc>
      </w:tr>
      <w:tr w:rsidR="00DA1E0F" w:rsidRPr="005315E3" w14:paraId="363A7A81" w14:textId="77777777" w:rsidTr="00E134EC">
        <w:tc>
          <w:tcPr>
            <w:tcW w:w="679" w:type="dxa"/>
          </w:tcPr>
          <w:p w14:paraId="0000069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9</w:t>
            </w:r>
          </w:p>
        </w:tc>
        <w:tc>
          <w:tcPr>
            <w:tcW w:w="2755" w:type="dxa"/>
          </w:tcPr>
          <w:p w14:paraId="00000698"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dịch vụ.</w:t>
            </w:r>
          </w:p>
        </w:tc>
        <w:tc>
          <w:tcPr>
            <w:tcW w:w="6750" w:type="dxa"/>
          </w:tcPr>
          <w:p w14:paraId="00000699"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Thêm, xóa, cập nhật và tra cứu thông tin dịch vụ.</w:t>
            </w:r>
          </w:p>
        </w:tc>
      </w:tr>
      <w:tr w:rsidR="00DA1E0F" w:rsidRPr="005315E3" w14:paraId="7C7A8019" w14:textId="77777777" w:rsidTr="00E134EC">
        <w:tc>
          <w:tcPr>
            <w:tcW w:w="679" w:type="dxa"/>
          </w:tcPr>
          <w:p w14:paraId="0000069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10</w:t>
            </w:r>
          </w:p>
        </w:tc>
        <w:tc>
          <w:tcPr>
            <w:tcW w:w="2755" w:type="dxa"/>
          </w:tcPr>
          <w:p w14:paraId="0000069B"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đơn vị.</w:t>
            </w:r>
          </w:p>
        </w:tc>
        <w:tc>
          <w:tcPr>
            <w:tcW w:w="6750" w:type="dxa"/>
          </w:tcPr>
          <w:p w14:paraId="0000069C"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Thêm và tra cứu thông tin đơn vị.</w:t>
            </w:r>
          </w:p>
        </w:tc>
      </w:tr>
      <w:tr w:rsidR="00DA1E0F" w:rsidRPr="005315E3" w14:paraId="02914C1A" w14:textId="77777777" w:rsidTr="00E134EC">
        <w:tc>
          <w:tcPr>
            <w:tcW w:w="679" w:type="dxa"/>
          </w:tcPr>
          <w:p w14:paraId="0000069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lastRenderedPageBreak/>
              <w:t>11</w:t>
            </w:r>
          </w:p>
        </w:tc>
        <w:tc>
          <w:tcPr>
            <w:tcW w:w="2755" w:type="dxa"/>
          </w:tcPr>
          <w:p w14:paraId="0000069E"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Lập phiếu dịch vụ.</w:t>
            </w:r>
          </w:p>
        </w:tc>
        <w:tc>
          <w:tcPr>
            <w:tcW w:w="6750" w:type="dxa"/>
          </w:tcPr>
          <w:p w14:paraId="0000069F"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Tạo phiếu dịch vụ khi khách hàng sử dụng dịch vụ tại khách sạn.</w:t>
            </w:r>
          </w:p>
        </w:tc>
      </w:tr>
      <w:tr w:rsidR="00DA1E0F" w:rsidRPr="005315E3" w14:paraId="1B212F3B" w14:textId="77777777" w:rsidTr="00E134EC">
        <w:tc>
          <w:tcPr>
            <w:tcW w:w="679" w:type="dxa"/>
          </w:tcPr>
          <w:p w14:paraId="000006A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12</w:t>
            </w:r>
          </w:p>
        </w:tc>
        <w:tc>
          <w:tcPr>
            <w:tcW w:w="2755" w:type="dxa"/>
          </w:tcPr>
          <w:p w14:paraId="000006A1"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chương trình khuyến mãi.</w:t>
            </w:r>
          </w:p>
        </w:tc>
        <w:tc>
          <w:tcPr>
            <w:tcW w:w="6750" w:type="dxa"/>
          </w:tcPr>
          <w:p w14:paraId="000006A2"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Thêm, xóa thông tin chương trình khuyến mãi.</w:t>
            </w:r>
          </w:p>
        </w:tc>
      </w:tr>
      <w:tr w:rsidR="00DA1E0F" w:rsidRPr="005315E3" w14:paraId="631D9D3C" w14:textId="77777777" w:rsidTr="00E134EC">
        <w:tc>
          <w:tcPr>
            <w:tcW w:w="679" w:type="dxa"/>
          </w:tcPr>
          <w:p w14:paraId="000006A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13</w:t>
            </w:r>
          </w:p>
        </w:tc>
        <w:tc>
          <w:tcPr>
            <w:tcW w:w="2755" w:type="dxa"/>
          </w:tcPr>
          <w:p w14:paraId="000006A4"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Tra cứu chương trình khuyến mãi.</w:t>
            </w:r>
          </w:p>
        </w:tc>
        <w:tc>
          <w:tcPr>
            <w:tcW w:w="6750" w:type="dxa"/>
          </w:tcPr>
          <w:p w14:paraId="000006A5"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Tra cứu thông tin của chương trình khuyến mãi.</w:t>
            </w:r>
          </w:p>
        </w:tc>
      </w:tr>
      <w:tr w:rsidR="00DA1E0F" w:rsidRPr="005315E3" w14:paraId="0225FD7D" w14:textId="77777777" w:rsidTr="00E134EC">
        <w:tc>
          <w:tcPr>
            <w:tcW w:w="679" w:type="dxa"/>
          </w:tcPr>
          <w:p w14:paraId="000006A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14</w:t>
            </w:r>
          </w:p>
        </w:tc>
        <w:tc>
          <w:tcPr>
            <w:tcW w:w="2755" w:type="dxa"/>
          </w:tcPr>
          <w:p w14:paraId="000006A7"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hóa đơn.</w:t>
            </w:r>
          </w:p>
        </w:tc>
        <w:tc>
          <w:tcPr>
            <w:tcW w:w="6750" w:type="dxa"/>
          </w:tcPr>
          <w:p w14:paraId="000006A8"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Tính tiền và in hóa đơn cho khách hàng, tra cứu thông tin hóa đơn đã lập.</w:t>
            </w:r>
          </w:p>
        </w:tc>
      </w:tr>
      <w:tr w:rsidR="00DA1E0F" w:rsidRPr="005315E3" w14:paraId="067A4D1A" w14:textId="77777777" w:rsidTr="00E134EC">
        <w:tc>
          <w:tcPr>
            <w:tcW w:w="679" w:type="dxa"/>
          </w:tcPr>
          <w:p w14:paraId="000006A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15</w:t>
            </w:r>
          </w:p>
        </w:tc>
        <w:tc>
          <w:tcPr>
            <w:tcW w:w="2755" w:type="dxa"/>
          </w:tcPr>
          <w:p w14:paraId="000006AA"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tài chính.</w:t>
            </w:r>
          </w:p>
        </w:tc>
        <w:tc>
          <w:tcPr>
            <w:tcW w:w="6750" w:type="dxa"/>
          </w:tcPr>
          <w:p w14:paraId="000006AB"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Thống kê doanh thu và xuất bản báo cáo.</w:t>
            </w:r>
          </w:p>
        </w:tc>
      </w:tr>
      <w:tr w:rsidR="00DA1E0F" w:rsidRPr="005315E3" w14:paraId="1CEC83C4" w14:textId="77777777" w:rsidTr="00E134EC">
        <w:tc>
          <w:tcPr>
            <w:tcW w:w="679" w:type="dxa"/>
          </w:tcPr>
          <w:p w14:paraId="000006A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16</w:t>
            </w:r>
          </w:p>
        </w:tc>
        <w:tc>
          <w:tcPr>
            <w:tcW w:w="2755" w:type="dxa"/>
          </w:tcPr>
          <w:p w14:paraId="000006AD" w14:textId="77777777" w:rsidR="00DA1E0F" w:rsidRPr="005315E3" w:rsidRDefault="00735C55" w:rsidP="00643281">
            <w:pPr>
              <w:ind w:left="5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quy định.</w:t>
            </w:r>
          </w:p>
        </w:tc>
        <w:tc>
          <w:tcPr>
            <w:tcW w:w="6750" w:type="dxa"/>
          </w:tcPr>
          <w:p w14:paraId="000006AE" w14:textId="77777777" w:rsidR="00DA1E0F" w:rsidRPr="005315E3" w:rsidRDefault="00735C55" w:rsidP="00643281">
            <w:pPr>
              <w:ind w:left="24"/>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Thêm và tả cứu các quy định.</w:t>
            </w:r>
          </w:p>
        </w:tc>
      </w:tr>
    </w:tbl>
    <w:p w14:paraId="000006AF" w14:textId="77777777" w:rsidR="00DA1E0F" w:rsidRPr="00EC3FE5" w:rsidRDefault="00DA1E0F" w:rsidP="00643281">
      <w:pPr>
        <w:jc w:val="both"/>
        <w:rPr>
          <w:rFonts w:ascii="Times New Roman" w:eastAsia="Times New Roman" w:hAnsi="Times New Roman" w:cs="Times New Roman"/>
          <w:color w:val="000000" w:themeColor="text1"/>
          <w:sz w:val="26"/>
          <w:szCs w:val="26"/>
        </w:rPr>
      </w:pPr>
    </w:p>
    <w:p w14:paraId="000006B0" w14:textId="77777777" w:rsidR="00DA1E0F" w:rsidRPr="00EC3FE5" w:rsidRDefault="00735C55" w:rsidP="00643281">
      <w:pPr>
        <w:pStyle w:val="Heading3"/>
        <w:jc w:val="both"/>
        <w:rPr>
          <w:rFonts w:ascii="Times New Roman" w:eastAsia="Times New Roman" w:hAnsi="Times New Roman" w:cs="Times New Roman"/>
          <w:color w:val="000000" w:themeColor="text1"/>
          <w:sz w:val="26"/>
          <w:szCs w:val="26"/>
        </w:rPr>
      </w:pPr>
      <w:bookmarkStart w:id="11" w:name="_Toc76856322"/>
      <w:r w:rsidRPr="00EC3FE5">
        <w:rPr>
          <w:rFonts w:ascii="Times New Roman" w:eastAsia="Times New Roman" w:hAnsi="Times New Roman" w:cs="Times New Roman"/>
          <w:color w:val="000000" w:themeColor="text1"/>
          <w:sz w:val="26"/>
          <w:szCs w:val="26"/>
        </w:rPr>
        <w:t>2.1.4 Đặc tả Use-case</w:t>
      </w:r>
      <w:bookmarkEnd w:id="11"/>
    </w:p>
    <w:p w14:paraId="000006B1" w14:textId="77777777" w:rsidR="00DA1E0F" w:rsidRPr="005315E3" w:rsidRDefault="00735C55" w:rsidP="00643281">
      <w:pPr>
        <w:ind w:left="-426"/>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Nếu sơ đồ Use-case mang đến cho người dùng cái nhìn tổng quát về mối quan hệ giữa các tác nhân với nhau và với quy trình nghiệp vụ thì mô hìn</w:t>
      </w:r>
      <w:r w:rsidRPr="005315E3">
        <w:rPr>
          <w:rFonts w:ascii="Times New Roman" w:eastAsia="Times New Roman" w:hAnsi="Times New Roman" w:cs="Times New Roman"/>
          <w:color w:val="000000"/>
          <w:sz w:val="26"/>
          <w:szCs w:val="26"/>
        </w:rPr>
        <w:t xml:space="preserve">h đặc tả Use-case sẽ mang lại ảnh nhìn rõ nét hơn, chi tiết hơn về các </w:t>
      </w:r>
      <w:r w:rsidRPr="005315E3">
        <w:rPr>
          <w:rFonts w:ascii="Times New Roman" w:eastAsia="Times New Roman" w:hAnsi="Times New Roman" w:cs="Times New Roman"/>
          <w:sz w:val="26"/>
          <w:szCs w:val="26"/>
        </w:rPr>
        <w:t>khía</w:t>
      </w:r>
      <w:r w:rsidRPr="005315E3">
        <w:rPr>
          <w:rFonts w:ascii="Times New Roman" w:eastAsia="Times New Roman" w:hAnsi="Times New Roman" w:cs="Times New Roman"/>
          <w:color w:val="000000"/>
          <w:sz w:val="26"/>
          <w:szCs w:val="26"/>
        </w:rPr>
        <w:t xml:space="preserve"> cạnh liên quan đến Use-case để thiết lập nên tài liệu chức năng hệ thống. Trong đó, Activity Diagram hay sơ đồ hoạt động là một trong những mô hình đặc tả nhiều mức độ của quy trìn</w:t>
      </w:r>
      <w:r w:rsidRPr="005315E3">
        <w:rPr>
          <w:rFonts w:ascii="Times New Roman" w:eastAsia="Times New Roman" w:hAnsi="Times New Roman" w:cs="Times New Roman"/>
          <w:color w:val="000000"/>
          <w:sz w:val="26"/>
          <w:szCs w:val="26"/>
        </w:rPr>
        <w:t>h xử lý từ tổng quát đến riêng lẻ từ bao hàm đến chi tiết.</w:t>
      </w:r>
    </w:p>
    <w:p w14:paraId="000006B2" w14:textId="2EEB427D" w:rsidR="00DA1E0F" w:rsidRPr="00EC3FE5" w:rsidRDefault="00735C55" w:rsidP="00643281">
      <w:pPr>
        <w:pStyle w:val="Heading4"/>
        <w:jc w:val="both"/>
        <w:rPr>
          <w:rFonts w:ascii="Times New Roman" w:eastAsia="Times New Roman" w:hAnsi="Times New Roman" w:cs="Times New Roman"/>
          <w:color w:val="000000" w:themeColor="text1"/>
          <w:sz w:val="26"/>
          <w:szCs w:val="26"/>
        </w:rPr>
      </w:pPr>
      <w:r w:rsidRPr="00EC3FE5">
        <w:rPr>
          <w:rFonts w:ascii="Times New Roman" w:eastAsia="Times New Roman" w:hAnsi="Times New Roman" w:cs="Times New Roman"/>
          <w:color w:val="000000" w:themeColor="text1"/>
          <w:sz w:val="26"/>
          <w:szCs w:val="26"/>
        </w:rPr>
        <w:t>2.1.4.1 Đặc tả Use-case “</w:t>
      </w:r>
      <w:r w:rsidRPr="00EC3FE5">
        <w:rPr>
          <w:rFonts w:ascii="Times New Roman" w:eastAsia="Times New Roman" w:hAnsi="Times New Roman" w:cs="Times New Roman"/>
          <w:color w:val="000000" w:themeColor="text1"/>
          <w:sz w:val="26"/>
          <w:szCs w:val="26"/>
        </w:rPr>
        <w:t>Đăng nhập”</w:t>
      </w:r>
    </w:p>
    <w:p w14:paraId="000006B3" w14:textId="77777777" w:rsidR="00DA1E0F" w:rsidRPr="005315E3" w:rsidRDefault="00DA1E0F" w:rsidP="00643281">
      <w:pPr>
        <w:jc w:val="both"/>
        <w:rPr>
          <w:rFonts w:ascii="Times New Roman" w:hAnsi="Times New Roman" w:cs="Times New Roman"/>
        </w:rPr>
      </w:pPr>
    </w:p>
    <w:tbl>
      <w:tblPr>
        <w:tblStyle w:val="aff0"/>
        <w:tblW w:w="1018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840"/>
      </w:tblGrid>
      <w:tr w:rsidR="00DA1E0F" w:rsidRPr="005315E3" w14:paraId="3887ABD8" w14:textId="77777777" w:rsidTr="00E134EC">
        <w:tc>
          <w:tcPr>
            <w:tcW w:w="3344" w:type="dxa"/>
          </w:tcPr>
          <w:p w14:paraId="000006B4"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Đăng nhập</w:t>
            </w:r>
          </w:p>
        </w:tc>
        <w:tc>
          <w:tcPr>
            <w:tcW w:w="6840" w:type="dxa"/>
          </w:tcPr>
          <w:p w14:paraId="000006B5"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UC01</w:t>
            </w:r>
          </w:p>
        </w:tc>
      </w:tr>
      <w:tr w:rsidR="00DA1E0F" w:rsidRPr="005315E3" w14:paraId="47D84A28" w14:textId="77777777" w:rsidTr="00E134EC">
        <w:tc>
          <w:tcPr>
            <w:tcW w:w="3344" w:type="dxa"/>
          </w:tcPr>
          <w:p w14:paraId="000006B6"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840" w:type="dxa"/>
          </w:tcPr>
          <w:p w14:paraId="000006B7"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Nhân viên và quản lý khách sạn.</w:t>
            </w:r>
          </w:p>
        </w:tc>
      </w:tr>
      <w:tr w:rsidR="00DA1E0F" w:rsidRPr="005315E3" w14:paraId="4FA1CA08" w14:textId="77777777" w:rsidTr="00E134EC">
        <w:tc>
          <w:tcPr>
            <w:tcW w:w="3344" w:type="dxa"/>
          </w:tcPr>
          <w:p w14:paraId="000006B8"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840" w:type="dxa"/>
          </w:tcPr>
          <w:p w14:paraId="000006B9"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Nhân viên hoặc quản lý muốn thao tác trên hệ thống quản lý khách sạn.</w:t>
            </w:r>
          </w:p>
        </w:tc>
      </w:tr>
      <w:tr w:rsidR="00DA1E0F" w:rsidRPr="005315E3" w14:paraId="0CD06528" w14:textId="77777777" w:rsidTr="00E134EC">
        <w:tc>
          <w:tcPr>
            <w:tcW w:w="3344" w:type="dxa"/>
          </w:tcPr>
          <w:p w14:paraId="000006BA"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840" w:type="dxa"/>
          </w:tcPr>
          <w:p w14:paraId="000006BB"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người dùng đăng nhập vào hệ thống quản lý khách sạn.</w:t>
            </w:r>
          </w:p>
        </w:tc>
      </w:tr>
      <w:tr w:rsidR="00DA1E0F" w:rsidRPr="005315E3" w14:paraId="31C5779D" w14:textId="77777777" w:rsidTr="00E134EC">
        <w:tc>
          <w:tcPr>
            <w:tcW w:w="3344" w:type="dxa"/>
          </w:tcPr>
          <w:p w14:paraId="000006BC"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840" w:type="dxa"/>
          </w:tcPr>
          <w:p w14:paraId="000006BD"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Không có.</w:t>
            </w:r>
          </w:p>
        </w:tc>
      </w:tr>
      <w:tr w:rsidR="00DA1E0F" w:rsidRPr="005315E3" w14:paraId="7F8A91D5" w14:textId="77777777" w:rsidTr="00E134EC">
        <w:tc>
          <w:tcPr>
            <w:tcW w:w="3344" w:type="dxa"/>
          </w:tcPr>
          <w:p w14:paraId="000006BE"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840" w:type="dxa"/>
          </w:tcPr>
          <w:p w14:paraId="000006BF"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actor đăng nhập thành công, người dùng có quyền sử dụng các chức năng ứng với phân quyền của mình.</w:t>
            </w:r>
          </w:p>
        </w:tc>
      </w:tr>
    </w:tbl>
    <w:p w14:paraId="000006C0"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2249DFA0" wp14:editId="0714B28D">
            <wp:extent cx="6061710" cy="6160770"/>
            <wp:effectExtent l="0" t="0" r="0" b="0"/>
            <wp:docPr id="22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
                    <a:srcRect/>
                    <a:stretch>
                      <a:fillRect/>
                    </a:stretch>
                  </pic:blipFill>
                  <pic:spPr>
                    <a:xfrm>
                      <a:off x="0" y="0"/>
                      <a:ext cx="6061710" cy="6160770"/>
                    </a:xfrm>
                    <a:prstGeom prst="rect">
                      <a:avLst/>
                    </a:prstGeom>
                    <a:ln/>
                  </pic:spPr>
                </pic:pic>
              </a:graphicData>
            </a:graphic>
          </wp:inline>
        </w:drawing>
      </w:r>
    </w:p>
    <w:p w14:paraId="000006C1" w14:textId="77777777"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3: Use case Đăng nhập</w:t>
      </w:r>
    </w:p>
    <w:p w14:paraId="000006C2"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C3"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C4"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C5"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C6"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C7"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C8"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C9" w14:textId="45151139" w:rsidR="00DA1E0F" w:rsidRDefault="00735C55" w:rsidP="00643281">
      <w:pPr>
        <w:pStyle w:val="Heading4"/>
        <w:jc w:val="both"/>
        <w:rPr>
          <w:rFonts w:ascii="Times New Roman" w:eastAsia="Times New Roman" w:hAnsi="Times New Roman" w:cs="Times New Roman"/>
          <w:color w:val="000000" w:themeColor="text1"/>
          <w:sz w:val="26"/>
          <w:szCs w:val="26"/>
        </w:rPr>
      </w:pPr>
      <w:r w:rsidRPr="00EC3FE5">
        <w:rPr>
          <w:rFonts w:ascii="Times New Roman" w:eastAsia="Times New Roman" w:hAnsi="Times New Roman" w:cs="Times New Roman"/>
          <w:color w:val="000000" w:themeColor="text1"/>
          <w:sz w:val="26"/>
          <w:szCs w:val="26"/>
        </w:rPr>
        <w:lastRenderedPageBreak/>
        <w:t>2.1.4.2 Đặc tả Use-case “</w:t>
      </w:r>
      <w:r w:rsidRPr="00EC3FE5">
        <w:rPr>
          <w:rFonts w:ascii="Times New Roman" w:eastAsia="Times New Roman" w:hAnsi="Times New Roman" w:cs="Times New Roman"/>
          <w:color w:val="000000" w:themeColor="text1"/>
          <w:sz w:val="26"/>
          <w:szCs w:val="26"/>
        </w:rPr>
        <w:t>Đăng xuất”</w:t>
      </w:r>
    </w:p>
    <w:p w14:paraId="5442A002" w14:textId="77777777" w:rsidR="00EC3FE5" w:rsidRPr="00EC3FE5" w:rsidRDefault="00EC3FE5" w:rsidP="00EC3FE5"/>
    <w:tbl>
      <w:tblPr>
        <w:tblStyle w:val="aff1"/>
        <w:tblW w:w="1009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750"/>
      </w:tblGrid>
      <w:tr w:rsidR="00DA1E0F" w:rsidRPr="005315E3" w14:paraId="02098361" w14:textId="77777777" w:rsidTr="00E134EC">
        <w:tc>
          <w:tcPr>
            <w:tcW w:w="3344" w:type="dxa"/>
          </w:tcPr>
          <w:p w14:paraId="000006C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Đăng xuất</w:t>
            </w:r>
          </w:p>
        </w:tc>
        <w:tc>
          <w:tcPr>
            <w:tcW w:w="6750" w:type="dxa"/>
          </w:tcPr>
          <w:p w14:paraId="000006C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UC02</w:t>
            </w:r>
          </w:p>
        </w:tc>
      </w:tr>
      <w:tr w:rsidR="00DA1E0F" w:rsidRPr="005315E3" w14:paraId="4201E266" w14:textId="77777777" w:rsidTr="00E134EC">
        <w:tc>
          <w:tcPr>
            <w:tcW w:w="3344" w:type="dxa"/>
          </w:tcPr>
          <w:p w14:paraId="000006C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750" w:type="dxa"/>
          </w:tcPr>
          <w:p w14:paraId="000006C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Nhân viên và quản lý khách sạn.</w:t>
            </w:r>
          </w:p>
        </w:tc>
      </w:tr>
      <w:tr w:rsidR="00DA1E0F" w:rsidRPr="005315E3" w14:paraId="5D574BCE" w14:textId="77777777" w:rsidTr="00E134EC">
        <w:tc>
          <w:tcPr>
            <w:tcW w:w="3344" w:type="dxa"/>
          </w:tcPr>
          <w:p w14:paraId="000006C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750" w:type="dxa"/>
          </w:tcPr>
          <w:p w14:paraId="000006C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Nhân viên hoặc quản lý chấm dứt các thao tác trên hệ thống quản lý khách sạn.</w:t>
            </w:r>
          </w:p>
        </w:tc>
      </w:tr>
      <w:tr w:rsidR="00DA1E0F" w:rsidRPr="005315E3" w14:paraId="79040C21" w14:textId="77777777" w:rsidTr="00E134EC">
        <w:tc>
          <w:tcPr>
            <w:tcW w:w="3344" w:type="dxa"/>
          </w:tcPr>
          <w:p w14:paraId="000006D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750" w:type="dxa"/>
          </w:tcPr>
          <w:p w14:paraId="000006D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người dùng đăng xuất vào hệ thống quản lý khách sạn.</w:t>
            </w:r>
          </w:p>
        </w:tc>
      </w:tr>
      <w:tr w:rsidR="00DA1E0F" w:rsidRPr="005315E3" w14:paraId="2B523637" w14:textId="77777777" w:rsidTr="00E134EC">
        <w:tc>
          <w:tcPr>
            <w:tcW w:w="3344" w:type="dxa"/>
          </w:tcPr>
          <w:p w14:paraId="000006D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750" w:type="dxa"/>
          </w:tcPr>
          <w:p w14:paraId="000006D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0BF6A8EF" w14:textId="77777777" w:rsidTr="00E134EC">
        <w:tc>
          <w:tcPr>
            <w:tcW w:w="3344" w:type="dxa"/>
          </w:tcPr>
          <w:p w14:paraId="000006D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w:t>
            </w:r>
            <w:r w:rsidRPr="005315E3">
              <w:rPr>
                <w:rFonts w:ascii="Times New Roman" w:eastAsia="Times New Roman" w:hAnsi="Times New Roman" w:cs="Times New Roman"/>
                <w:sz w:val="26"/>
                <w:szCs w:val="26"/>
              </w:rPr>
              <w:t xml:space="preserve">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750" w:type="dxa"/>
          </w:tcPr>
          <w:p w14:paraId="000006D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Hệ thống truy cập trang đăng nhập.</w:t>
            </w:r>
          </w:p>
        </w:tc>
      </w:tr>
    </w:tbl>
    <w:p w14:paraId="000006D6"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40129241" wp14:editId="4B95607C">
            <wp:extent cx="6447692" cy="2563495"/>
            <wp:effectExtent l="0" t="0" r="0" b="8255"/>
            <wp:docPr id="22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
                    <a:srcRect/>
                    <a:stretch>
                      <a:fillRect/>
                    </a:stretch>
                  </pic:blipFill>
                  <pic:spPr>
                    <a:xfrm>
                      <a:off x="0" y="0"/>
                      <a:ext cx="6449443" cy="2564191"/>
                    </a:xfrm>
                    <a:prstGeom prst="rect">
                      <a:avLst/>
                    </a:prstGeom>
                    <a:ln/>
                  </pic:spPr>
                </pic:pic>
              </a:graphicData>
            </a:graphic>
          </wp:inline>
        </w:drawing>
      </w:r>
    </w:p>
    <w:p w14:paraId="000006D7" w14:textId="77777777" w:rsidR="00DA1E0F" w:rsidRPr="005315E3" w:rsidRDefault="00DA1E0F" w:rsidP="00EC3FE5">
      <w:pPr>
        <w:spacing w:before="41" w:after="0" w:line="240" w:lineRule="auto"/>
        <w:ind w:left="-851"/>
        <w:jc w:val="center"/>
        <w:rPr>
          <w:rFonts w:ascii="Times New Roman" w:eastAsia="Times New Roman" w:hAnsi="Times New Roman" w:cs="Times New Roman"/>
          <w:color w:val="000000"/>
          <w:sz w:val="26"/>
          <w:szCs w:val="26"/>
        </w:rPr>
      </w:pPr>
    </w:p>
    <w:p w14:paraId="000006D8" w14:textId="77777777" w:rsidR="00DA1E0F" w:rsidRPr="005315E3" w:rsidRDefault="00735C55" w:rsidP="00EC3FE5">
      <w:pPr>
        <w:spacing w:before="41" w:after="0" w:line="240" w:lineRule="auto"/>
        <w:ind w:left="-851"/>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4: Use case Đăng xuất</w:t>
      </w:r>
    </w:p>
    <w:p w14:paraId="000006D9" w14:textId="77777777" w:rsidR="00DA1E0F" w:rsidRPr="005315E3" w:rsidRDefault="00DA1E0F" w:rsidP="00643281">
      <w:pPr>
        <w:spacing w:before="41" w:after="0" w:line="240" w:lineRule="auto"/>
        <w:ind w:left="-851"/>
        <w:jc w:val="both"/>
        <w:rPr>
          <w:rFonts w:ascii="Times New Roman" w:eastAsia="Times New Roman" w:hAnsi="Times New Roman" w:cs="Times New Roman"/>
          <w:i/>
          <w:color w:val="000000"/>
          <w:sz w:val="26"/>
          <w:szCs w:val="26"/>
        </w:rPr>
      </w:pPr>
    </w:p>
    <w:p w14:paraId="000006DA" w14:textId="77777777" w:rsidR="00DA1E0F" w:rsidRPr="005315E3" w:rsidRDefault="00DA1E0F" w:rsidP="00643281">
      <w:pPr>
        <w:spacing w:before="41" w:after="0" w:line="240" w:lineRule="auto"/>
        <w:ind w:left="-851"/>
        <w:jc w:val="both"/>
        <w:rPr>
          <w:rFonts w:ascii="Times New Roman" w:eastAsia="Times New Roman" w:hAnsi="Times New Roman" w:cs="Times New Roman"/>
          <w:i/>
          <w:color w:val="000000"/>
          <w:sz w:val="26"/>
          <w:szCs w:val="26"/>
        </w:rPr>
      </w:pPr>
    </w:p>
    <w:p w14:paraId="000006DB" w14:textId="77777777" w:rsidR="00DA1E0F" w:rsidRPr="005315E3" w:rsidRDefault="00DA1E0F" w:rsidP="00643281">
      <w:pPr>
        <w:spacing w:before="41" w:after="0" w:line="240" w:lineRule="auto"/>
        <w:ind w:left="-851"/>
        <w:jc w:val="both"/>
        <w:rPr>
          <w:rFonts w:ascii="Times New Roman" w:eastAsia="Times New Roman" w:hAnsi="Times New Roman" w:cs="Times New Roman"/>
          <w:i/>
          <w:color w:val="000000"/>
          <w:sz w:val="26"/>
          <w:szCs w:val="26"/>
        </w:rPr>
      </w:pPr>
    </w:p>
    <w:p w14:paraId="000006DC" w14:textId="77777777" w:rsidR="00DA1E0F" w:rsidRPr="005315E3" w:rsidRDefault="00DA1E0F" w:rsidP="00643281">
      <w:pPr>
        <w:spacing w:before="41" w:after="0" w:line="240" w:lineRule="auto"/>
        <w:ind w:left="-851"/>
        <w:jc w:val="both"/>
        <w:rPr>
          <w:rFonts w:ascii="Times New Roman" w:eastAsia="Times New Roman" w:hAnsi="Times New Roman" w:cs="Times New Roman"/>
          <w:i/>
          <w:color w:val="000000"/>
          <w:sz w:val="26"/>
          <w:szCs w:val="26"/>
        </w:rPr>
      </w:pPr>
    </w:p>
    <w:p w14:paraId="000006DD" w14:textId="77777777" w:rsidR="00DA1E0F" w:rsidRPr="005315E3" w:rsidRDefault="00DA1E0F" w:rsidP="00643281">
      <w:pPr>
        <w:spacing w:before="41" w:after="0" w:line="240" w:lineRule="auto"/>
        <w:ind w:left="-851"/>
        <w:jc w:val="both"/>
        <w:rPr>
          <w:rFonts w:ascii="Times New Roman" w:eastAsia="Times New Roman" w:hAnsi="Times New Roman" w:cs="Times New Roman"/>
          <w:i/>
          <w:color w:val="000000"/>
          <w:sz w:val="26"/>
          <w:szCs w:val="26"/>
        </w:rPr>
      </w:pPr>
    </w:p>
    <w:p w14:paraId="000006DE" w14:textId="77777777" w:rsidR="00DA1E0F" w:rsidRPr="005315E3" w:rsidRDefault="00DA1E0F" w:rsidP="00643281">
      <w:pPr>
        <w:spacing w:before="41" w:after="0" w:line="240" w:lineRule="auto"/>
        <w:ind w:left="-851"/>
        <w:jc w:val="both"/>
        <w:rPr>
          <w:rFonts w:ascii="Times New Roman" w:eastAsia="Times New Roman" w:hAnsi="Times New Roman" w:cs="Times New Roman"/>
          <w:i/>
          <w:color w:val="000000"/>
          <w:sz w:val="26"/>
          <w:szCs w:val="26"/>
        </w:rPr>
      </w:pPr>
    </w:p>
    <w:p w14:paraId="000006DF" w14:textId="77777777" w:rsidR="00DA1E0F" w:rsidRPr="005315E3" w:rsidRDefault="00DA1E0F" w:rsidP="00643281">
      <w:pPr>
        <w:spacing w:before="41" w:after="0" w:line="240" w:lineRule="auto"/>
        <w:ind w:left="-851"/>
        <w:jc w:val="both"/>
        <w:rPr>
          <w:rFonts w:ascii="Times New Roman" w:eastAsia="Times New Roman" w:hAnsi="Times New Roman" w:cs="Times New Roman"/>
          <w:i/>
          <w:color w:val="000000"/>
          <w:sz w:val="26"/>
          <w:szCs w:val="26"/>
        </w:rPr>
      </w:pPr>
    </w:p>
    <w:p w14:paraId="000006E0" w14:textId="77777777" w:rsidR="00DA1E0F" w:rsidRPr="005315E3" w:rsidRDefault="00DA1E0F" w:rsidP="00643281">
      <w:pPr>
        <w:spacing w:before="41" w:after="0" w:line="240" w:lineRule="auto"/>
        <w:ind w:left="-851"/>
        <w:jc w:val="both"/>
        <w:rPr>
          <w:rFonts w:ascii="Times New Roman" w:eastAsia="Times New Roman" w:hAnsi="Times New Roman" w:cs="Times New Roman"/>
          <w:i/>
          <w:color w:val="000000"/>
          <w:sz w:val="26"/>
          <w:szCs w:val="26"/>
        </w:rPr>
      </w:pPr>
    </w:p>
    <w:p w14:paraId="000006E1" w14:textId="77777777" w:rsidR="00DA1E0F" w:rsidRPr="005315E3" w:rsidRDefault="00DA1E0F" w:rsidP="00643281">
      <w:pPr>
        <w:spacing w:before="41" w:after="0" w:line="240" w:lineRule="auto"/>
        <w:ind w:left="-851"/>
        <w:jc w:val="both"/>
        <w:rPr>
          <w:rFonts w:ascii="Times New Roman" w:eastAsia="Times New Roman" w:hAnsi="Times New Roman" w:cs="Times New Roman"/>
          <w:i/>
          <w:color w:val="000000"/>
          <w:sz w:val="26"/>
          <w:szCs w:val="26"/>
        </w:rPr>
      </w:pPr>
    </w:p>
    <w:p w14:paraId="000006E2" w14:textId="77777777" w:rsidR="00DA1E0F" w:rsidRPr="005315E3" w:rsidRDefault="00DA1E0F" w:rsidP="00643281">
      <w:pPr>
        <w:spacing w:before="41" w:after="0" w:line="240" w:lineRule="auto"/>
        <w:ind w:left="-851"/>
        <w:jc w:val="both"/>
        <w:rPr>
          <w:rFonts w:ascii="Times New Roman" w:eastAsia="Times New Roman" w:hAnsi="Times New Roman" w:cs="Times New Roman"/>
          <w:i/>
          <w:color w:val="000000"/>
          <w:sz w:val="26"/>
          <w:szCs w:val="26"/>
        </w:rPr>
      </w:pPr>
    </w:p>
    <w:p w14:paraId="000006E3" w14:textId="6EDE6D7B" w:rsidR="00DA1E0F"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2.1.4.3 Đặc tả Use-case “Thêm dịch vụ”</w:t>
      </w:r>
    </w:p>
    <w:p w14:paraId="661B0A82" w14:textId="77777777" w:rsidR="00EC3FE5" w:rsidRPr="00EC3FE5" w:rsidRDefault="00EC3FE5" w:rsidP="00EC3FE5"/>
    <w:tbl>
      <w:tblPr>
        <w:tblStyle w:val="aff2"/>
        <w:tblW w:w="964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296"/>
      </w:tblGrid>
      <w:tr w:rsidR="00DA1E0F" w:rsidRPr="005315E3" w14:paraId="10BBA135" w14:textId="77777777">
        <w:tc>
          <w:tcPr>
            <w:tcW w:w="3344" w:type="dxa"/>
          </w:tcPr>
          <w:p w14:paraId="000006E4"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Thêm dịch vụ</w:t>
            </w:r>
          </w:p>
        </w:tc>
        <w:tc>
          <w:tcPr>
            <w:tcW w:w="6296" w:type="dxa"/>
          </w:tcPr>
          <w:p w14:paraId="000006E5"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UC03</w:t>
            </w:r>
          </w:p>
        </w:tc>
      </w:tr>
      <w:tr w:rsidR="00DA1E0F" w:rsidRPr="005315E3" w14:paraId="09243391" w14:textId="77777777">
        <w:tc>
          <w:tcPr>
            <w:tcW w:w="3344" w:type="dxa"/>
          </w:tcPr>
          <w:p w14:paraId="000006E6"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296" w:type="dxa"/>
          </w:tcPr>
          <w:p w14:paraId="000006E7"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khách sạn.</w:t>
            </w:r>
          </w:p>
        </w:tc>
      </w:tr>
      <w:tr w:rsidR="00DA1E0F" w:rsidRPr="005315E3" w14:paraId="4CDAF5D3" w14:textId="77777777">
        <w:tc>
          <w:tcPr>
            <w:tcW w:w="3344" w:type="dxa"/>
          </w:tcPr>
          <w:p w14:paraId="000006E8"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296" w:type="dxa"/>
          </w:tcPr>
          <w:p w14:paraId="000006E9"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muốn mở rộng chương trình dịch vụ trong khách sạn.</w:t>
            </w:r>
          </w:p>
        </w:tc>
      </w:tr>
      <w:tr w:rsidR="00DA1E0F" w:rsidRPr="005315E3" w14:paraId="071589AE" w14:textId="77777777">
        <w:tc>
          <w:tcPr>
            <w:tcW w:w="3344" w:type="dxa"/>
          </w:tcPr>
          <w:p w14:paraId="000006EA"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296" w:type="dxa"/>
          </w:tcPr>
          <w:p w14:paraId="000006EB"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thực hiện thao tác thêm dịch vụ vào hệ thống quản lý khách sạn.</w:t>
            </w:r>
          </w:p>
        </w:tc>
      </w:tr>
      <w:tr w:rsidR="00DA1E0F" w:rsidRPr="005315E3" w14:paraId="604F8C82" w14:textId="77777777">
        <w:tc>
          <w:tcPr>
            <w:tcW w:w="3344" w:type="dxa"/>
          </w:tcPr>
          <w:p w14:paraId="000006EC"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296" w:type="dxa"/>
          </w:tcPr>
          <w:p w14:paraId="000006ED"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66CE4F2F" w14:textId="77777777">
        <w:tc>
          <w:tcPr>
            <w:tcW w:w="3344" w:type="dxa"/>
          </w:tcPr>
          <w:p w14:paraId="000006EE"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296" w:type="dxa"/>
          </w:tcPr>
          <w:p w14:paraId="000006EF"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thêm thành công thì thêm mới dịch vụ vào hệ thống, dữ liệu bên trong hệ thống bị thay đổi. Ngược lại, thông tin hệ thống không đổi.</w:t>
            </w:r>
          </w:p>
        </w:tc>
      </w:tr>
    </w:tbl>
    <w:p w14:paraId="000006F0" w14:textId="77777777" w:rsidR="00DA1E0F" w:rsidRPr="005315E3" w:rsidRDefault="00735C55" w:rsidP="00643281">
      <w:pPr>
        <w:spacing w:before="41" w:after="0" w:line="240" w:lineRule="auto"/>
        <w:ind w:left="-4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2381A8F2" wp14:editId="403B23E1">
            <wp:extent cx="6229350" cy="5714365"/>
            <wp:effectExtent l="0" t="0" r="0" b="0"/>
            <wp:docPr id="2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7"/>
                    <a:srcRect/>
                    <a:stretch>
                      <a:fillRect/>
                    </a:stretch>
                  </pic:blipFill>
                  <pic:spPr>
                    <a:xfrm>
                      <a:off x="0" y="0"/>
                      <a:ext cx="6229350" cy="5714365"/>
                    </a:xfrm>
                    <a:prstGeom prst="rect">
                      <a:avLst/>
                    </a:prstGeom>
                    <a:ln/>
                  </pic:spPr>
                </pic:pic>
              </a:graphicData>
            </a:graphic>
          </wp:inline>
        </w:drawing>
      </w:r>
    </w:p>
    <w:p w14:paraId="000006F1" w14:textId="366EFCC3"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5: Use case Thêm dịch vụ</w:t>
      </w:r>
      <w:r w:rsidR="00EC3FE5">
        <w:rPr>
          <w:rFonts w:ascii="Times New Roman" w:eastAsia="Times New Roman" w:hAnsi="Times New Roman" w:cs="Times New Roman"/>
          <w:i/>
          <w:color w:val="000000"/>
          <w:sz w:val="26"/>
          <w:szCs w:val="26"/>
        </w:rPr>
        <w:t>.</w:t>
      </w:r>
    </w:p>
    <w:p w14:paraId="000006F2"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F3"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F4"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F5"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F6"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F7"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F8"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F9"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FA"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6FB" w14:textId="77777777" w:rsidR="00DA1E0F" w:rsidRPr="005315E3"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2.1.4.4 Đặc tả Use-case “Tra cứu – xóa – sửa dịch vụ”</w:t>
      </w:r>
    </w:p>
    <w:p w14:paraId="000006FC"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tbl>
      <w:tblPr>
        <w:tblStyle w:val="aff3"/>
        <w:tblW w:w="1018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840"/>
      </w:tblGrid>
      <w:tr w:rsidR="00DA1E0F" w:rsidRPr="005315E3" w14:paraId="13C0B6DD" w14:textId="77777777" w:rsidTr="00E134EC">
        <w:tc>
          <w:tcPr>
            <w:tcW w:w="3344" w:type="dxa"/>
          </w:tcPr>
          <w:p w14:paraId="000006FD"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Tra cứu – Xóa – Sửa dịch vụ</w:t>
            </w:r>
          </w:p>
        </w:tc>
        <w:tc>
          <w:tcPr>
            <w:tcW w:w="6840" w:type="dxa"/>
          </w:tcPr>
          <w:p w14:paraId="000006FE"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UC04</w:t>
            </w:r>
          </w:p>
        </w:tc>
      </w:tr>
      <w:tr w:rsidR="00DA1E0F" w:rsidRPr="005315E3" w14:paraId="6333E844" w14:textId="77777777" w:rsidTr="00E134EC">
        <w:tc>
          <w:tcPr>
            <w:tcW w:w="3344" w:type="dxa"/>
          </w:tcPr>
          <w:p w14:paraId="000006FF"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840" w:type="dxa"/>
          </w:tcPr>
          <w:p w14:paraId="00000700"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59626A71" w14:textId="77777777" w:rsidTr="00E134EC">
        <w:tc>
          <w:tcPr>
            <w:tcW w:w="3344" w:type="dxa"/>
          </w:tcPr>
          <w:p w14:paraId="00000701"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840" w:type="dxa"/>
          </w:tcPr>
          <w:p w14:paraId="00000702"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muốn thay đổi dữ liệu dịch vụ như cập nhật giá dịch vụ sau một khoảng thời gian, chỉnh sửa tên dịch vụ hoặc xóa bớt các dịch vụ không thu hút khách hàng.</w:t>
            </w:r>
          </w:p>
          <w:p w14:paraId="00000703"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Nhân viên hoặc quản lý muốn tra cứu dữ liệu khi cần. </w:t>
            </w:r>
          </w:p>
        </w:tc>
      </w:tr>
      <w:tr w:rsidR="00DA1E0F" w:rsidRPr="005315E3" w14:paraId="2F9A66EA" w14:textId="77777777" w:rsidTr="00E134EC">
        <w:tc>
          <w:tcPr>
            <w:tcW w:w="3344" w:type="dxa"/>
          </w:tcPr>
          <w:p w14:paraId="00000704"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840" w:type="dxa"/>
          </w:tcPr>
          <w:p w14:paraId="00000705"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thực h</w:t>
            </w:r>
            <w:r w:rsidRPr="005315E3">
              <w:rPr>
                <w:rFonts w:ascii="Times New Roman" w:eastAsia="Times New Roman" w:hAnsi="Times New Roman" w:cs="Times New Roman"/>
                <w:sz w:val="26"/>
                <w:szCs w:val="26"/>
              </w:rPr>
              <w:t>iện cả ba thao tác tra cứu, xóa, sửa nhưng nhân viên chỉ có thể tra cứu dịch vụ trên hệ thống.</w:t>
            </w:r>
          </w:p>
        </w:tc>
      </w:tr>
      <w:tr w:rsidR="00DA1E0F" w:rsidRPr="005315E3" w14:paraId="516AEE22" w14:textId="77777777" w:rsidTr="00E134EC">
        <w:tc>
          <w:tcPr>
            <w:tcW w:w="3344" w:type="dxa"/>
          </w:tcPr>
          <w:p w14:paraId="00000706"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840" w:type="dxa"/>
          </w:tcPr>
          <w:p w14:paraId="00000707"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0E3E6100" w14:textId="77777777" w:rsidTr="00E134EC">
        <w:tc>
          <w:tcPr>
            <w:tcW w:w="3344" w:type="dxa"/>
          </w:tcPr>
          <w:p w14:paraId="00000708" w14:textId="77777777" w:rsidR="00DA1E0F" w:rsidRPr="005315E3" w:rsidRDefault="00735C55" w:rsidP="00643281">
            <w:pPr>
              <w:ind w:left="38"/>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840" w:type="dxa"/>
          </w:tcPr>
          <w:p w14:paraId="00000709"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xóa, sửa thành công thì dữ liệu bên trong hệ thống sẽ bị thay đổi. Ngược lại, thông tin trong hệ thống sẽ không bị thay đổi.</w:t>
            </w:r>
          </w:p>
          <w:p w14:paraId="0000070A" w14:textId="77777777" w:rsidR="00DA1E0F" w:rsidRPr="005315E3" w:rsidRDefault="00735C55" w:rsidP="00643281">
            <w:pPr>
              <w:ind w:left="9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tra cứu thông tin chi tiết thành công thì hệ thống sẽ hiển thị thông tin cụ thể. Ngược lại, hiển thị h</w:t>
            </w:r>
            <w:r w:rsidRPr="005315E3">
              <w:rPr>
                <w:rFonts w:ascii="Times New Roman" w:eastAsia="Times New Roman" w:hAnsi="Times New Roman" w:cs="Times New Roman"/>
                <w:sz w:val="26"/>
                <w:szCs w:val="26"/>
              </w:rPr>
              <w:t>ết thông tin.</w:t>
            </w:r>
          </w:p>
        </w:tc>
      </w:tr>
    </w:tbl>
    <w:p w14:paraId="0000070B" w14:textId="77777777" w:rsidR="00DA1E0F" w:rsidRPr="005315E3" w:rsidRDefault="00DA1E0F" w:rsidP="00643281">
      <w:pPr>
        <w:jc w:val="both"/>
        <w:rPr>
          <w:rFonts w:ascii="Times New Roman" w:hAnsi="Times New Roman" w:cs="Times New Roman"/>
        </w:rPr>
      </w:pPr>
    </w:p>
    <w:p w14:paraId="0000070C" w14:textId="77777777" w:rsidR="00DA1E0F" w:rsidRPr="005315E3" w:rsidRDefault="00735C55" w:rsidP="00643281">
      <w:pPr>
        <w:spacing w:before="41" w:after="0" w:line="240" w:lineRule="auto"/>
        <w:ind w:left="-4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37DC5205" wp14:editId="1A435725">
            <wp:extent cx="6219825" cy="7724775"/>
            <wp:effectExtent l="0" t="0" r="0" b="0"/>
            <wp:docPr id="22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
                    <a:srcRect/>
                    <a:stretch>
                      <a:fillRect/>
                    </a:stretch>
                  </pic:blipFill>
                  <pic:spPr>
                    <a:xfrm>
                      <a:off x="0" y="0"/>
                      <a:ext cx="6219825" cy="7724775"/>
                    </a:xfrm>
                    <a:prstGeom prst="rect">
                      <a:avLst/>
                    </a:prstGeom>
                    <a:ln/>
                  </pic:spPr>
                </pic:pic>
              </a:graphicData>
            </a:graphic>
          </wp:inline>
        </w:drawing>
      </w:r>
    </w:p>
    <w:p w14:paraId="0000070D" w14:textId="77777777"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6: Use case Tra cứu – xóa – sửa dịch vụ</w:t>
      </w:r>
    </w:p>
    <w:p w14:paraId="0000070E" w14:textId="5AE38F04" w:rsidR="00DA1E0F"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2.1.4.5 Đặc tả Use-case “Quản lý đơn vị”</w:t>
      </w:r>
    </w:p>
    <w:p w14:paraId="66F285E9" w14:textId="77777777" w:rsidR="00EC3FE5" w:rsidRPr="00EC3FE5" w:rsidRDefault="00EC3FE5" w:rsidP="00EC3FE5"/>
    <w:tbl>
      <w:tblPr>
        <w:tblStyle w:val="aff4"/>
        <w:tblW w:w="1018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840"/>
      </w:tblGrid>
      <w:tr w:rsidR="00DA1E0F" w:rsidRPr="005315E3" w14:paraId="0A1BFDE4" w14:textId="77777777" w:rsidTr="00E134EC">
        <w:tc>
          <w:tcPr>
            <w:tcW w:w="3344" w:type="dxa"/>
          </w:tcPr>
          <w:p w14:paraId="0000070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Quản lý đơn vị</w:t>
            </w:r>
          </w:p>
        </w:tc>
        <w:tc>
          <w:tcPr>
            <w:tcW w:w="6840" w:type="dxa"/>
          </w:tcPr>
          <w:p w14:paraId="0000071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UC05</w:t>
            </w:r>
          </w:p>
        </w:tc>
      </w:tr>
      <w:tr w:rsidR="00DA1E0F" w:rsidRPr="005315E3" w14:paraId="6EE7D2D7" w14:textId="77777777" w:rsidTr="00E134EC">
        <w:tc>
          <w:tcPr>
            <w:tcW w:w="3344" w:type="dxa"/>
          </w:tcPr>
          <w:p w14:paraId="0000071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840" w:type="dxa"/>
          </w:tcPr>
          <w:p w14:paraId="0000071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khách sạn.</w:t>
            </w:r>
          </w:p>
        </w:tc>
      </w:tr>
      <w:tr w:rsidR="00DA1E0F" w:rsidRPr="005315E3" w14:paraId="4E907917" w14:textId="77777777" w:rsidTr="00E134EC">
        <w:tc>
          <w:tcPr>
            <w:tcW w:w="3344" w:type="dxa"/>
          </w:tcPr>
          <w:p w14:paraId="0000071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840" w:type="dxa"/>
          </w:tcPr>
          <w:p w14:paraId="0000071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Quản lý muốn thêm hoặc tra cứu các đơn vị đã, đang và sẽ liên kết. </w:t>
            </w:r>
          </w:p>
        </w:tc>
      </w:tr>
      <w:tr w:rsidR="00DA1E0F" w:rsidRPr="005315E3" w14:paraId="17825248" w14:textId="77777777" w:rsidTr="00E134EC">
        <w:tc>
          <w:tcPr>
            <w:tcW w:w="3344" w:type="dxa"/>
          </w:tcPr>
          <w:p w14:paraId="0000071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840" w:type="dxa"/>
          </w:tcPr>
          <w:p w14:paraId="0000071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thực hiện cả thao tác tra cứu và thêm đơn vị trên hệ thống.</w:t>
            </w:r>
          </w:p>
        </w:tc>
      </w:tr>
      <w:tr w:rsidR="00DA1E0F" w:rsidRPr="005315E3" w14:paraId="7D9B4F59" w14:textId="77777777" w:rsidTr="00E134EC">
        <w:tc>
          <w:tcPr>
            <w:tcW w:w="3344" w:type="dxa"/>
          </w:tcPr>
          <w:p w14:paraId="0000071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840" w:type="dxa"/>
          </w:tcPr>
          <w:p w14:paraId="0000071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4A3FF634" w14:textId="77777777" w:rsidTr="00E134EC">
        <w:tc>
          <w:tcPr>
            <w:tcW w:w="3344" w:type="dxa"/>
          </w:tcPr>
          <w:p w14:paraId="0000071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w:t>
            </w:r>
            <w:r w:rsidRPr="005315E3">
              <w:rPr>
                <w:rFonts w:ascii="Times New Roman" w:eastAsia="Times New Roman" w:hAnsi="Times New Roman" w:cs="Times New Roman"/>
                <w:sz w:val="26"/>
                <w:szCs w:val="26"/>
              </w:rPr>
              <w:t xml:space="preserve">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840" w:type="dxa"/>
          </w:tcPr>
          <w:p w14:paraId="0000071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Nếu thêm thành công thì dữ liệu bên trong hệ thống sẽ bị thay đổi. </w:t>
            </w:r>
          </w:p>
          <w:p w14:paraId="0000071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Ngược lại, thông tin trong hệ thống sẽ không bị thay đổi.</w:t>
            </w:r>
          </w:p>
        </w:tc>
      </w:tr>
    </w:tbl>
    <w:p w14:paraId="0000071C" w14:textId="77777777" w:rsidR="00DA1E0F" w:rsidRPr="005315E3" w:rsidRDefault="00735C55" w:rsidP="00643281">
      <w:pPr>
        <w:spacing w:before="41" w:after="0" w:line="240" w:lineRule="auto"/>
        <w:ind w:left="-4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2472EB4D" wp14:editId="67B9C00A">
            <wp:extent cx="6219825" cy="6440805"/>
            <wp:effectExtent l="0" t="0" r="0" b="0"/>
            <wp:docPr id="23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6219825" cy="6440805"/>
                    </a:xfrm>
                    <a:prstGeom prst="rect">
                      <a:avLst/>
                    </a:prstGeom>
                    <a:ln/>
                  </pic:spPr>
                </pic:pic>
              </a:graphicData>
            </a:graphic>
          </wp:inline>
        </w:drawing>
      </w:r>
    </w:p>
    <w:p w14:paraId="0000071D" w14:textId="77777777"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7: Use case Quản lý đơn vị</w:t>
      </w:r>
    </w:p>
    <w:p w14:paraId="0000071E"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71F"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720"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721" w14:textId="17651026" w:rsidR="00DA1E0F"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1B294338" w14:textId="190484C7" w:rsidR="00EC3FE5" w:rsidRDefault="00EC3FE5" w:rsidP="00643281">
      <w:pPr>
        <w:spacing w:before="41" w:after="0" w:line="240" w:lineRule="auto"/>
        <w:ind w:left="-567"/>
        <w:jc w:val="both"/>
        <w:rPr>
          <w:rFonts w:ascii="Times New Roman" w:eastAsia="Times New Roman" w:hAnsi="Times New Roman" w:cs="Times New Roman"/>
          <w:color w:val="000000"/>
          <w:sz w:val="26"/>
          <w:szCs w:val="26"/>
        </w:rPr>
      </w:pPr>
    </w:p>
    <w:p w14:paraId="5D667A11" w14:textId="77777777" w:rsidR="00EC3FE5" w:rsidRPr="005315E3" w:rsidRDefault="00EC3FE5" w:rsidP="00643281">
      <w:pPr>
        <w:spacing w:before="41" w:after="0" w:line="240" w:lineRule="auto"/>
        <w:ind w:left="-567"/>
        <w:jc w:val="both"/>
        <w:rPr>
          <w:rFonts w:ascii="Times New Roman" w:eastAsia="Times New Roman" w:hAnsi="Times New Roman" w:cs="Times New Roman"/>
          <w:color w:val="000000"/>
          <w:sz w:val="26"/>
          <w:szCs w:val="26"/>
        </w:rPr>
      </w:pPr>
    </w:p>
    <w:p w14:paraId="00000722" w14:textId="30B3CA9F" w:rsidR="00DA1E0F"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2.1.4.6 Đặc tả Use-case “</w:t>
      </w:r>
      <w:r w:rsidRPr="005315E3">
        <w:rPr>
          <w:rFonts w:ascii="Times New Roman" w:eastAsia="Times New Roman" w:hAnsi="Times New Roman" w:cs="Times New Roman"/>
          <w:color w:val="000000"/>
          <w:sz w:val="26"/>
          <w:szCs w:val="26"/>
        </w:rPr>
        <w:t>Lập phiếu dịch vụ”</w:t>
      </w:r>
    </w:p>
    <w:p w14:paraId="7C7108A1" w14:textId="77777777" w:rsidR="00EC3FE5" w:rsidRPr="00EC3FE5" w:rsidRDefault="00EC3FE5" w:rsidP="00EC3FE5"/>
    <w:tbl>
      <w:tblPr>
        <w:tblStyle w:val="aff5"/>
        <w:tblW w:w="1018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840"/>
      </w:tblGrid>
      <w:tr w:rsidR="00DA1E0F" w:rsidRPr="005315E3" w14:paraId="12D4FFE3" w14:textId="77777777" w:rsidTr="00E134EC">
        <w:tc>
          <w:tcPr>
            <w:tcW w:w="3344" w:type="dxa"/>
          </w:tcPr>
          <w:p w14:paraId="0000072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Lập phiếu dịch vụ</w:t>
            </w:r>
          </w:p>
        </w:tc>
        <w:tc>
          <w:tcPr>
            <w:tcW w:w="6840" w:type="dxa"/>
          </w:tcPr>
          <w:p w14:paraId="0000072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UC06</w:t>
            </w:r>
          </w:p>
        </w:tc>
      </w:tr>
      <w:tr w:rsidR="00DA1E0F" w:rsidRPr="005315E3" w14:paraId="10695686" w14:textId="77777777" w:rsidTr="00E134EC">
        <w:tc>
          <w:tcPr>
            <w:tcW w:w="3344" w:type="dxa"/>
          </w:tcPr>
          <w:p w14:paraId="0000072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840" w:type="dxa"/>
          </w:tcPr>
          <w:p w14:paraId="0000072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342908DB" w14:textId="77777777" w:rsidTr="00E134EC">
        <w:tc>
          <w:tcPr>
            <w:tcW w:w="3344" w:type="dxa"/>
          </w:tcPr>
          <w:p w14:paraId="0000072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840" w:type="dxa"/>
          </w:tcPr>
          <w:p w14:paraId="0000072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đăng ký sử dụng dịch vụ.</w:t>
            </w:r>
          </w:p>
          <w:p w14:paraId="0000072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hoặc quản lý muốn thêm mới dịch vụ cho khách hàng.</w:t>
            </w:r>
          </w:p>
        </w:tc>
      </w:tr>
      <w:tr w:rsidR="00DA1E0F" w:rsidRPr="005315E3" w14:paraId="2545798D" w14:textId="77777777" w:rsidTr="00E134EC">
        <w:tc>
          <w:tcPr>
            <w:tcW w:w="3344" w:type="dxa"/>
          </w:tcPr>
          <w:p w14:paraId="0000072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840" w:type="dxa"/>
          </w:tcPr>
          <w:p w14:paraId="0000072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người dùng thêm phiếu dịch vụ trên hệ thống.</w:t>
            </w:r>
          </w:p>
        </w:tc>
      </w:tr>
      <w:tr w:rsidR="00DA1E0F" w:rsidRPr="005315E3" w14:paraId="7554CE57" w14:textId="77777777" w:rsidTr="00E134EC">
        <w:tc>
          <w:tcPr>
            <w:tcW w:w="3344" w:type="dxa"/>
          </w:tcPr>
          <w:p w14:paraId="0000072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840" w:type="dxa"/>
          </w:tcPr>
          <w:p w14:paraId="0000072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517CE1AE" w14:textId="77777777" w:rsidTr="00E134EC">
        <w:tc>
          <w:tcPr>
            <w:tcW w:w="3344" w:type="dxa"/>
          </w:tcPr>
          <w:p w14:paraId="0000072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840" w:type="dxa"/>
          </w:tcPr>
          <w:p w14:paraId="0000072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thêm th</w:t>
            </w:r>
            <w:r w:rsidRPr="005315E3">
              <w:rPr>
                <w:rFonts w:ascii="Times New Roman" w:eastAsia="Times New Roman" w:hAnsi="Times New Roman" w:cs="Times New Roman"/>
                <w:sz w:val="26"/>
                <w:szCs w:val="26"/>
              </w:rPr>
              <w:t xml:space="preserve">ành công thì dữ liệu bên trong hệ thống sẽ bị thay đổi. </w:t>
            </w:r>
          </w:p>
          <w:p w14:paraId="0000073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Ngược lại, thông tin trong hệ thống sẽ không bị thay đổi.</w:t>
            </w:r>
          </w:p>
        </w:tc>
      </w:tr>
    </w:tbl>
    <w:p w14:paraId="00000731"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5C091C05" wp14:editId="6484C43B">
            <wp:extent cx="6096000" cy="7800975"/>
            <wp:effectExtent l="0" t="0" r="0" b="0"/>
            <wp:docPr id="23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
                    <a:srcRect/>
                    <a:stretch>
                      <a:fillRect/>
                    </a:stretch>
                  </pic:blipFill>
                  <pic:spPr>
                    <a:xfrm>
                      <a:off x="0" y="0"/>
                      <a:ext cx="6096000" cy="7800975"/>
                    </a:xfrm>
                    <a:prstGeom prst="rect">
                      <a:avLst/>
                    </a:prstGeom>
                    <a:ln/>
                  </pic:spPr>
                </pic:pic>
              </a:graphicData>
            </a:graphic>
          </wp:inline>
        </w:drawing>
      </w:r>
    </w:p>
    <w:p w14:paraId="00000732" w14:textId="3F65CBB9" w:rsidR="00DA1E0F" w:rsidRPr="005315E3" w:rsidRDefault="00735C55" w:rsidP="00EC3FE5">
      <w:pPr>
        <w:spacing w:before="41"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8: Use case Lập phiếu dịch vụ</w:t>
      </w:r>
    </w:p>
    <w:p w14:paraId="5EDFC542" w14:textId="01266803" w:rsidR="00EC3FE5" w:rsidRDefault="00735C55" w:rsidP="00EC3FE5">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2.1.4.7 Đặc tả Use-case “Tra cứu phiếu dịch vụ”</w:t>
      </w:r>
    </w:p>
    <w:p w14:paraId="3970FD1A" w14:textId="77777777" w:rsidR="00EC3FE5" w:rsidRPr="00EC3FE5" w:rsidRDefault="00EC3FE5" w:rsidP="00EC3FE5"/>
    <w:tbl>
      <w:tblPr>
        <w:tblStyle w:val="aff6"/>
        <w:tblW w:w="1027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930"/>
      </w:tblGrid>
      <w:tr w:rsidR="00DA1E0F" w:rsidRPr="005315E3" w14:paraId="3EEAB6A3" w14:textId="77777777" w:rsidTr="00E134EC">
        <w:tc>
          <w:tcPr>
            <w:tcW w:w="3344" w:type="dxa"/>
          </w:tcPr>
          <w:p w14:paraId="0000073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Tra cứu phiếu dịch vụ</w:t>
            </w:r>
          </w:p>
        </w:tc>
        <w:tc>
          <w:tcPr>
            <w:tcW w:w="6930" w:type="dxa"/>
          </w:tcPr>
          <w:p w14:paraId="0000073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UC07</w:t>
            </w:r>
          </w:p>
        </w:tc>
      </w:tr>
      <w:tr w:rsidR="00DA1E0F" w:rsidRPr="005315E3" w14:paraId="4D6D70AB" w14:textId="77777777" w:rsidTr="00E134EC">
        <w:tc>
          <w:tcPr>
            <w:tcW w:w="3344" w:type="dxa"/>
          </w:tcPr>
          <w:p w14:paraId="0000073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930" w:type="dxa"/>
          </w:tcPr>
          <w:p w14:paraId="0000073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7A8827B6" w14:textId="77777777" w:rsidTr="00E134EC">
        <w:tc>
          <w:tcPr>
            <w:tcW w:w="3344" w:type="dxa"/>
          </w:tcPr>
          <w:p w14:paraId="0000073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930" w:type="dxa"/>
          </w:tcPr>
          <w:p w14:paraId="0000073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kiểm tra các dịch vụ mà bản thân đã sử dụng hoặc đăng ký thêm dịch vụ.</w:t>
            </w:r>
          </w:p>
          <w:p w14:paraId="0000073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hoặc lễ tân muốn thêm chi t</w:t>
            </w:r>
            <w:r w:rsidRPr="005315E3">
              <w:rPr>
                <w:rFonts w:ascii="Times New Roman" w:eastAsia="Times New Roman" w:hAnsi="Times New Roman" w:cs="Times New Roman"/>
                <w:sz w:val="26"/>
                <w:szCs w:val="26"/>
              </w:rPr>
              <w:t>iết dịch vụ cho khách hàng đã lập phiếu dịch vụ hoặc kiểm tra thông tin theo yêu cầu khách hàng.</w:t>
            </w:r>
          </w:p>
        </w:tc>
      </w:tr>
      <w:tr w:rsidR="00DA1E0F" w:rsidRPr="005315E3" w14:paraId="546857EB" w14:textId="77777777" w:rsidTr="00E134EC">
        <w:tc>
          <w:tcPr>
            <w:tcW w:w="3344" w:type="dxa"/>
          </w:tcPr>
          <w:p w14:paraId="0000073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930" w:type="dxa"/>
          </w:tcPr>
          <w:p w14:paraId="0000073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người dùng tra cứu phiếu dịch vụ và chi tiết trên hệ thống.</w:t>
            </w:r>
          </w:p>
        </w:tc>
      </w:tr>
      <w:tr w:rsidR="00DA1E0F" w:rsidRPr="005315E3" w14:paraId="4201B44D" w14:textId="77777777" w:rsidTr="00E134EC">
        <w:tc>
          <w:tcPr>
            <w:tcW w:w="3344" w:type="dxa"/>
          </w:tcPr>
          <w:p w14:paraId="0000073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930" w:type="dxa"/>
          </w:tcPr>
          <w:p w14:paraId="0000073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566ED752" w14:textId="77777777" w:rsidTr="00E134EC">
        <w:tc>
          <w:tcPr>
            <w:tcW w:w="3344" w:type="dxa"/>
          </w:tcPr>
          <w:p w14:paraId="0000073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930" w:type="dxa"/>
          </w:tcPr>
          <w:p w14:paraId="0000074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tra cứu thành công, thì hệ thống hiển thị thông tin cụ thể của phiếu. Ngược lại, hệ thống hiển thị tất cả các phiếu có trong bộ dữ liệu.</w:t>
            </w:r>
          </w:p>
        </w:tc>
      </w:tr>
    </w:tbl>
    <w:p w14:paraId="00000741"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5468F229" wp14:editId="591EE9DB">
            <wp:extent cx="6134100" cy="4109720"/>
            <wp:effectExtent l="0" t="0" r="0" b="0"/>
            <wp:docPr id="23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a:stretch>
                      <a:fillRect/>
                    </a:stretch>
                  </pic:blipFill>
                  <pic:spPr>
                    <a:xfrm>
                      <a:off x="0" y="0"/>
                      <a:ext cx="6134100" cy="4109720"/>
                    </a:xfrm>
                    <a:prstGeom prst="rect">
                      <a:avLst/>
                    </a:prstGeom>
                    <a:ln/>
                  </pic:spPr>
                </pic:pic>
              </a:graphicData>
            </a:graphic>
          </wp:inline>
        </w:drawing>
      </w:r>
    </w:p>
    <w:p w14:paraId="00000742" w14:textId="77777777"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9: Use ca</w:t>
      </w:r>
      <w:r w:rsidRPr="005315E3">
        <w:rPr>
          <w:rFonts w:ascii="Times New Roman" w:eastAsia="Times New Roman" w:hAnsi="Times New Roman" w:cs="Times New Roman"/>
          <w:i/>
          <w:color w:val="000000"/>
          <w:sz w:val="26"/>
          <w:szCs w:val="26"/>
        </w:rPr>
        <w:t>se Tra cứu phiếu dịch vụ</w:t>
      </w:r>
    </w:p>
    <w:p w14:paraId="00000743" w14:textId="1ED2BFFC" w:rsidR="00DA1E0F"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161BE8F0" w14:textId="47C3F01E"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42DF79D4" w14:textId="12518612"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5C912206" w14:textId="46D336F1"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2FEF9192" w14:textId="14B05599"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4BD093F7" w14:textId="1BC94C37"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147D9986" w14:textId="31775E5B"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4B6B9722" w14:textId="7991D787"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6B0650A0" w14:textId="6C4FEA41"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50DAC19D" w14:textId="73428391"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59BE4238" w14:textId="72FF3196"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431E4020" w14:textId="7A8EF68B"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59953A6A" w14:textId="4CEEE187"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034EDCE7" w14:textId="037D29C4"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73B7FF3F" w14:textId="74C809D0"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392D5DE2" w14:textId="1C77818B"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2FB16E30" w14:textId="44DD0639" w:rsidR="00EC3FE5"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6E4489ED" w14:textId="77777777" w:rsidR="00EC3FE5" w:rsidRPr="005315E3" w:rsidRDefault="00EC3FE5" w:rsidP="00643281">
      <w:pPr>
        <w:spacing w:before="41" w:after="0" w:line="240" w:lineRule="auto"/>
        <w:ind w:left="-567"/>
        <w:jc w:val="both"/>
        <w:rPr>
          <w:rFonts w:ascii="Times New Roman" w:eastAsia="Times New Roman" w:hAnsi="Times New Roman" w:cs="Times New Roman"/>
          <w:i/>
          <w:color w:val="000000"/>
          <w:sz w:val="26"/>
          <w:szCs w:val="26"/>
        </w:rPr>
      </w:pPr>
    </w:p>
    <w:p w14:paraId="00000744" w14:textId="3EAAA943" w:rsidR="00DA1E0F"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2.1.4.8 Đặc tả Use-case “Xóa phiếu dịch vụ”</w:t>
      </w:r>
    </w:p>
    <w:p w14:paraId="342C33FA" w14:textId="6590B083" w:rsidR="00EC3FE5" w:rsidRPr="00EC3FE5" w:rsidRDefault="00EC3FE5" w:rsidP="00EC3FE5"/>
    <w:tbl>
      <w:tblPr>
        <w:tblStyle w:val="aff7"/>
        <w:tblW w:w="1018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840"/>
      </w:tblGrid>
      <w:tr w:rsidR="00DA1E0F" w:rsidRPr="005315E3" w14:paraId="75474D76" w14:textId="77777777" w:rsidTr="00E134EC">
        <w:tc>
          <w:tcPr>
            <w:tcW w:w="3344" w:type="dxa"/>
          </w:tcPr>
          <w:p w14:paraId="0000074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Xóa phiếu dịch vụ</w:t>
            </w:r>
          </w:p>
        </w:tc>
        <w:tc>
          <w:tcPr>
            <w:tcW w:w="6840" w:type="dxa"/>
          </w:tcPr>
          <w:p w14:paraId="0000074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UC08</w:t>
            </w:r>
          </w:p>
        </w:tc>
      </w:tr>
      <w:tr w:rsidR="00DA1E0F" w:rsidRPr="005315E3" w14:paraId="4B739E8E" w14:textId="77777777" w:rsidTr="00E134EC">
        <w:tc>
          <w:tcPr>
            <w:tcW w:w="3344" w:type="dxa"/>
          </w:tcPr>
          <w:p w14:paraId="0000074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840" w:type="dxa"/>
          </w:tcPr>
          <w:p w14:paraId="0000074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2D967CA3" w14:textId="77777777" w:rsidTr="00E134EC">
        <w:tc>
          <w:tcPr>
            <w:tcW w:w="3344" w:type="dxa"/>
          </w:tcPr>
          <w:p w14:paraId="0000074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840" w:type="dxa"/>
          </w:tcPr>
          <w:p w14:paraId="0000074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hủy các dịch vụ mà bản thân đã đăng ký nhưng chưa sử dụng.</w:t>
            </w:r>
          </w:p>
          <w:p w14:paraId="0000074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hoặc nhân viên lễ tân hủy phiếu dịch vụ chưa sử dụng theo yêu cầu khách hàng.</w:t>
            </w:r>
          </w:p>
        </w:tc>
      </w:tr>
      <w:tr w:rsidR="00DA1E0F" w:rsidRPr="005315E3" w14:paraId="013844E6" w14:textId="77777777" w:rsidTr="00E134EC">
        <w:tc>
          <w:tcPr>
            <w:tcW w:w="3344" w:type="dxa"/>
          </w:tcPr>
          <w:p w14:paraId="0000074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840" w:type="dxa"/>
          </w:tcPr>
          <w:p w14:paraId="0000074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người dùng xóa phiếu dịch vụ trên hệ thống.</w:t>
            </w:r>
          </w:p>
        </w:tc>
      </w:tr>
      <w:tr w:rsidR="00DA1E0F" w:rsidRPr="005315E3" w14:paraId="66B7CA33" w14:textId="77777777" w:rsidTr="00E134EC">
        <w:tc>
          <w:tcPr>
            <w:tcW w:w="3344" w:type="dxa"/>
          </w:tcPr>
          <w:p w14:paraId="0000074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w:t>
            </w:r>
            <w:r w:rsidRPr="005315E3">
              <w:rPr>
                <w:rFonts w:ascii="Times New Roman" w:eastAsia="Times New Roman" w:hAnsi="Times New Roman" w:cs="Times New Roman"/>
                <w:sz w:val="26"/>
                <w:szCs w:val="26"/>
              </w:rPr>
              <w:t>hi bắt đầu Use-case:</w:t>
            </w:r>
          </w:p>
        </w:tc>
        <w:tc>
          <w:tcPr>
            <w:tcW w:w="6840" w:type="dxa"/>
          </w:tcPr>
          <w:p w14:paraId="0000074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33D4EB88" w14:textId="77777777" w:rsidTr="00E134EC">
        <w:tc>
          <w:tcPr>
            <w:tcW w:w="3344" w:type="dxa"/>
          </w:tcPr>
          <w:p w14:paraId="0000075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840" w:type="dxa"/>
          </w:tcPr>
          <w:p w14:paraId="0000075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Nếu xóa phiếu thành công thì dữ liệu bên trong hệ thống sẽ bị thay đổi. </w:t>
            </w:r>
          </w:p>
          <w:p w14:paraId="0000075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Ngược lại, thông tin trong hệ thống sẽ không bị thay đổi.</w:t>
            </w:r>
          </w:p>
        </w:tc>
      </w:tr>
    </w:tbl>
    <w:p w14:paraId="00000755" w14:textId="5C7EBDD8" w:rsidR="00DA1E0F" w:rsidRPr="00EC3FE5" w:rsidRDefault="00DA1E0F" w:rsidP="00EC3FE5">
      <w:pPr>
        <w:spacing w:before="41" w:after="0" w:line="240" w:lineRule="auto"/>
        <w:jc w:val="both"/>
        <w:rPr>
          <w:rFonts w:ascii="Times New Roman" w:eastAsia="Times New Roman" w:hAnsi="Times New Roman" w:cs="Times New Roman"/>
          <w:i/>
          <w:color w:val="000000"/>
          <w:sz w:val="26"/>
          <w:szCs w:val="26"/>
        </w:rPr>
      </w:pPr>
    </w:p>
    <w:p w14:paraId="00000756" w14:textId="2BE93736" w:rsidR="00DA1E0F" w:rsidRPr="005315E3" w:rsidRDefault="00EC3FE5" w:rsidP="00EC3FE5">
      <w:pPr>
        <w:pStyle w:val="Heading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Hình 10: Use case Xóa phiếu dịch vụ</w:t>
      </w:r>
      <w:r w:rsidRPr="005315E3">
        <w:rPr>
          <w:rFonts w:ascii="Times New Roman" w:hAnsi="Times New Roman" w:cs="Times New Roman"/>
          <w:noProof/>
        </w:rPr>
        <w:t xml:space="preserve"> </w:t>
      </w:r>
      <w:r w:rsidRPr="005315E3">
        <w:rPr>
          <w:rFonts w:ascii="Times New Roman" w:hAnsi="Times New Roman" w:cs="Times New Roman"/>
          <w:noProof/>
        </w:rPr>
        <w:drawing>
          <wp:anchor distT="0" distB="0" distL="114300" distR="114300" simplePos="0" relativeHeight="251656704" behindDoc="0" locked="0" layoutInCell="1" hidden="0" allowOverlap="1" wp14:anchorId="11FE6408" wp14:editId="3E2B96B2">
            <wp:simplePos x="0" y="0"/>
            <wp:positionH relativeFrom="margin">
              <wp:align>right</wp:align>
            </wp:positionH>
            <wp:positionV relativeFrom="paragraph">
              <wp:posOffset>135503</wp:posOffset>
            </wp:positionV>
            <wp:extent cx="6124575" cy="4544695"/>
            <wp:effectExtent l="0" t="0" r="9525" b="8255"/>
            <wp:wrapSquare wrapText="bothSides" distT="0" distB="0" distL="114300" distR="114300"/>
            <wp:docPr id="22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6124575" cy="4544695"/>
                    </a:xfrm>
                    <a:prstGeom prst="rect">
                      <a:avLst/>
                    </a:prstGeom>
                    <a:ln/>
                  </pic:spPr>
                </pic:pic>
              </a:graphicData>
            </a:graphic>
          </wp:anchor>
        </w:drawing>
      </w:r>
    </w:p>
    <w:p w14:paraId="00000757" w14:textId="2EBF8933" w:rsidR="00DA1E0F" w:rsidRPr="005315E3" w:rsidRDefault="00DA1E0F" w:rsidP="00643281">
      <w:pPr>
        <w:pStyle w:val="Heading4"/>
        <w:jc w:val="both"/>
        <w:rPr>
          <w:rFonts w:ascii="Times New Roman" w:eastAsia="Times New Roman" w:hAnsi="Times New Roman" w:cs="Times New Roman"/>
          <w:color w:val="000000"/>
          <w:sz w:val="26"/>
          <w:szCs w:val="26"/>
        </w:rPr>
      </w:pPr>
    </w:p>
    <w:p w14:paraId="00000758" w14:textId="7FECB9AC" w:rsidR="00DA1E0F" w:rsidRPr="005315E3" w:rsidRDefault="00DA1E0F" w:rsidP="00643281">
      <w:pPr>
        <w:pStyle w:val="Heading4"/>
        <w:jc w:val="both"/>
        <w:rPr>
          <w:rFonts w:ascii="Times New Roman" w:eastAsia="Times New Roman" w:hAnsi="Times New Roman" w:cs="Times New Roman"/>
          <w:color w:val="000000"/>
          <w:sz w:val="26"/>
          <w:szCs w:val="26"/>
        </w:rPr>
      </w:pPr>
    </w:p>
    <w:p w14:paraId="00000759" w14:textId="4D604FBA" w:rsidR="00DA1E0F" w:rsidRPr="005315E3" w:rsidRDefault="00DA1E0F" w:rsidP="00643281">
      <w:pPr>
        <w:pStyle w:val="Heading4"/>
        <w:jc w:val="both"/>
        <w:rPr>
          <w:rFonts w:ascii="Times New Roman" w:eastAsia="Times New Roman" w:hAnsi="Times New Roman" w:cs="Times New Roman"/>
          <w:color w:val="000000"/>
          <w:sz w:val="26"/>
          <w:szCs w:val="26"/>
        </w:rPr>
      </w:pPr>
    </w:p>
    <w:p w14:paraId="0000075A" w14:textId="3F34CE58" w:rsidR="00DA1E0F" w:rsidRPr="005315E3" w:rsidRDefault="00DA1E0F" w:rsidP="00643281">
      <w:pPr>
        <w:pStyle w:val="Heading4"/>
        <w:jc w:val="both"/>
        <w:rPr>
          <w:rFonts w:ascii="Times New Roman" w:eastAsia="Times New Roman" w:hAnsi="Times New Roman" w:cs="Times New Roman"/>
          <w:color w:val="000000"/>
          <w:sz w:val="26"/>
          <w:szCs w:val="26"/>
        </w:rPr>
      </w:pPr>
    </w:p>
    <w:p w14:paraId="0000075B" w14:textId="158A071F" w:rsidR="00DA1E0F" w:rsidRPr="005315E3" w:rsidRDefault="00DA1E0F" w:rsidP="00643281">
      <w:pPr>
        <w:pStyle w:val="Heading4"/>
        <w:jc w:val="both"/>
        <w:rPr>
          <w:rFonts w:ascii="Times New Roman" w:eastAsia="Times New Roman" w:hAnsi="Times New Roman" w:cs="Times New Roman"/>
          <w:color w:val="000000"/>
          <w:sz w:val="26"/>
          <w:szCs w:val="26"/>
        </w:rPr>
      </w:pPr>
    </w:p>
    <w:p w14:paraId="0000075C" w14:textId="3F26EFF3" w:rsidR="00DA1E0F" w:rsidRPr="005315E3" w:rsidRDefault="00DA1E0F" w:rsidP="00643281">
      <w:pPr>
        <w:pStyle w:val="Heading4"/>
        <w:jc w:val="both"/>
        <w:rPr>
          <w:rFonts w:ascii="Times New Roman" w:eastAsia="Times New Roman" w:hAnsi="Times New Roman" w:cs="Times New Roman"/>
          <w:color w:val="000000"/>
          <w:sz w:val="26"/>
          <w:szCs w:val="26"/>
        </w:rPr>
      </w:pPr>
    </w:p>
    <w:p w14:paraId="0000075D" w14:textId="7FBF55D4" w:rsidR="00DA1E0F" w:rsidRPr="005315E3" w:rsidRDefault="00DA1E0F" w:rsidP="00643281">
      <w:pPr>
        <w:pStyle w:val="Heading4"/>
        <w:jc w:val="both"/>
        <w:rPr>
          <w:rFonts w:ascii="Times New Roman" w:eastAsia="Times New Roman" w:hAnsi="Times New Roman" w:cs="Times New Roman"/>
          <w:color w:val="000000"/>
          <w:sz w:val="26"/>
          <w:szCs w:val="26"/>
        </w:rPr>
      </w:pPr>
    </w:p>
    <w:p w14:paraId="0000075E" w14:textId="409D79CD" w:rsidR="00DA1E0F" w:rsidRPr="005315E3" w:rsidRDefault="00DA1E0F" w:rsidP="00643281">
      <w:pPr>
        <w:jc w:val="both"/>
        <w:rPr>
          <w:rFonts w:ascii="Times New Roman" w:hAnsi="Times New Roman" w:cs="Times New Roman"/>
        </w:rPr>
      </w:pPr>
    </w:p>
    <w:p w14:paraId="0000075F" w14:textId="77777777" w:rsidR="00DA1E0F" w:rsidRPr="005315E3" w:rsidRDefault="00DA1E0F" w:rsidP="00643281">
      <w:pPr>
        <w:pStyle w:val="Heading4"/>
        <w:jc w:val="both"/>
        <w:rPr>
          <w:rFonts w:ascii="Times New Roman" w:eastAsia="Times New Roman" w:hAnsi="Times New Roman" w:cs="Times New Roman"/>
          <w:color w:val="000000"/>
          <w:sz w:val="26"/>
          <w:szCs w:val="26"/>
        </w:rPr>
      </w:pPr>
    </w:p>
    <w:p w14:paraId="00000760" w14:textId="77777777" w:rsidR="00DA1E0F" w:rsidRPr="005315E3" w:rsidRDefault="00DA1E0F" w:rsidP="00643281">
      <w:pPr>
        <w:pStyle w:val="Heading4"/>
        <w:jc w:val="both"/>
        <w:rPr>
          <w:rFonts w:ascii="Times New Roman" w:eastAsia="Times New Roman" w:hAnsi="Times New Roman" w:cs="Times New Roman"/>
          <w:color w:val="000000"/>
          <w:sz w:val="26"/>
          <w:szCs w:val="26"/>
        </w:rPr>
      </w:pPr>
    </w:p>
    <w:p w14:paraId="00000761" w14:textId="166707E9" w:rsidR="00DA1E0F" w:rsidRDefault="00DA1E0F" w:rsidP="00643281">
      <w:pPr>
        <w:pStyle w:val="Heading4"/>
        <w:jc w:val="both"/>
        <w:rPr>
          <w:rFonts w:ascii="Times New Roman" w:eastAsia="Times New Roman" w:hAnsi="Times New Roman" w:cs="Times New Roman"/>
          <w:color w:val="000000"/>
          <w:sz w:val="26"/>
          <w:szCs w:val="26"/>
        </w:rPr>
      </w:pPr>
    </w:p>
    <w:p w14:paraId="09A735A3" w14:textId="77777777" w:rsidR="00EC3FE5" w:rsidRPr="00EC3FE5" w:rsidRDefault="00EC3FE5" w:rsidP="00EC3FE5"/>
    <w:p w14:paraId="31A4D8A1" w14:textId="77777777" w:rsidR="00EC3FE5" w:rsidRDefault="00EC3FE5">
      <w:pPr>
        <w:rPr>
          <w:rFonts w:ascii="Times New Roman" w:eastAsia="Times New Roman" w:hAnsi="Times New Roman" w:cs="Times New Roman"/>
          <w:i/>
          <w:iCs/>
          <w:color w:val="000000"/>
          <w:sz w:val="26"/>
          <w:szCs w:val="26"/>
        </w:rPr>
      </w:pPr>
      <w:r>
        <w:rPr>
          <w:rFonts w:ascii="Times New Roman" w:eastAsia="Times New Roman" w:hAnsi="Times New Roman" w:cs="Times New Roman"/>
          <w:color w:val="000000"/>
          <w:sz w:val="26"/>
          <w:szCs w:val="26"/>
        </w:rPr>
        <w:br w:type="page"/>
      </w:r>
    </w:p>
    <w:p w14:paraId="00000762" w14:textId="1DE69312" w:rsidR="00DA1E0F"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2.1.4.9 Đặc tả Use-case “Lập hóa đơn”</w:t>
      </w:r>
    </w:p>
    <w:p w14:paraId="0C7FCCF5" w14:textId="77777777" w:rsidR="00EC3FE5" w:rsidRPr="00EC3FE5" w:rsidRDefault="00EC3FE5" w:rsidP="00EC3FE5"/>
    <w:tbl>
      <w:tblPr>
        <w:tblStyle w:val="aff8"/>
        <w:tblW w:w="1045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7110"/>
      </w:tblGrid>
      <w:tr w:rsidR="00DA1E0F" w:rsidRPr="005315E3" w14:paraId="0A5CA005" w14:textId="77777777" w:rsidTr="00E134EC">
        <w:tc>
          <w:tcPr>
            <w:tcW w:w="3344" w:type="dxa"/>
          </w:tcPr>
          <w:p w14:paraId="0000076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Lập hóa đơn</w:t>
            </w:r>
          </w:p>
        </w:tc>
        <w:tc>
          <w:tcPr>
            <w:tcW w:w="7110" w:type="dxa"/>
          </w:tcPr>
          <w:p w14:paraId="0000076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UC09</w:t>
            </w:r>
          </w:p>
        </w:tc>
      </w:tr>
      <w:tr w:rsidR="00DA1E0F" w:rsidRPr="005315E3" w14:paraId="1E738A9A" w14:textId="77777777" w:rsidTr="00E134EC">
        <w:tc>
          <w:tcPr>
            <w:tcW w:w="3344" w:type="dxa"/>
          </w:tcPr>
          <w:p w14:paraId="0000076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7110" w:type="dxa"/>
          </w:tcPr>
          <w:p w14:paraId="0000076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519904EB" w14:textId="77777777" w:rsidTr="00E134EC">
        <w:tc>
          <w:tcPr>
            <w:tcW w:w="3344" w:type="dxa"/>
          </w:tcPr>
          <w:p w14:paraId="0000076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7110" w:type="dxa"/>
          </w:tcPr>
          <w:p w14:paraId="0000076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lập hóa đơn để kết thúc quá trình sử dụng dịch vụ tại khách sạn.</w:t>
            </w:r>
          </w:p>
          <w:p w14:paraId="0000076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hoặc nhân viên lễ tân thêm hóa đơn theo yêu cầu khách hàng.</w:t>
            </w:r>
          </w:p>
        </w:tc>
      </w:tr>
      <w:tr w:rsidR="00DA1E0F" w:rsidRPr="005315E3" w14:paraId="765E9671" w14:textId="77777777" w:rsidTr="00E134EC">
        <w:tc>
          <w:tcPr>
            <w:tcW w:w="3344" w:type="dxa"/>
          </w:tcPr>
          <w:p w14:paraId="0000076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7110" w:type="dxa"/>
          </w:tcPr>
          <w:p w14:paraId="0000076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người thêm thông tin hóa đơn trên hệ thống.</w:t>
            </w:r>
          </w:p>
        </w:tc>
      </w:tr>
      <w:tr w:rsidR="00DA1E0F" w:rsidRPr="005315E3" w14:paraId="25BE5C8C" w14:textId="77777777" w:rsidTr="00E134EC">
        <w:tc>
          <w:tcPr>
            <w:tcW w:w="3344" w:type="dxa"/>
          </w:tcPr>
          <w:p w14:paraId="0000076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w:t>
            </w:r>
            <w:r w:rsidRPr="005315E3">
              <w:rPr>
                <w:rFonts w:ascii="Times New Roman" w:eastAsia="Times New Roman" w:hAnsi="Times New Roman" w:cs="Times New Roman"/>
                <w:sz w:val="26"/>
                <w:szCs w:val="26"/>
              </w:rPr>
              <w:t>se-case:</w:t>
            </w:r>
          </w:p>
        </w:tc>
        <w:tc>
          <w:tcPr>
            <w:tcW w:w="7110" w:type="dxa"/>
          </w:tcPr>
          <w:p w14:paraId="0000076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12F12521" w14:textId="77777777" w:rsidTr="00E134EC">
        <w:tc>
          <w:tcPr>
            <w:tcW w:w="3344" w:type="dxa"/>
          </w:tcPr>
          <w:p w14:paraId="0000076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7110" w:type="dxa"/>
          </w:tcPr>
          <w:p w14:paraId="0000076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lập hóa đơn thành công, thông tin phiếu thuê phòng, phiếu dịch vụ và hóa đơn bên trong hệ thống sẽ bị th</w:t>
            </w:r>
            <w:r w:rsidRPr="005315E3">
              <w:rPr>
                <w:rFonts w:ascii="Times New Roman" w:eastAsia="Times New Roman" w:hAnsi="Times New Roman" w:cs="Times New Roman"/>
                <w:sz w:val="26"/>
                <w:szCs w:val="26"/>
              </w:rPr>
              <w:t>ay đổi. Ngược lại, hệ thống không thay đổi thông tin.</w:t>
            </w:r>
          </w:p>
        </w:tc>
      </w:tr>
    </w:tbl>
    <w:p w14:paraId="00000770" w14:textId="77777777" w:rsidR="00DA1E0F" w:rsidRPr="005315E3" w:rsidRDefault="00735C55" w:rsidP="00643281">
      <w:pPr>
        <w:spacing w:before="41" w:after="0" w:line="240" w:lineRule="auto"/>
        <w:ind w:left="-142" w:hanging="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675048D7" wp14:editId="0E075A51">
            <wp:extent cx="6061710" cy="5516245"/>
            <wp:effectExtent l="0" t="0" r="0" b="0"/>
            <wp:docPr id="2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3"/>
                    <a:srcRect/>
                    <a:stretch>
                      <a:fillRect/>
                    </a:stretch>
                  </pic:blipFill>
                  <pic:spPr>
                    <a:xfrm>
                      <a:off x="0" y="0"/>
                      <a:ext cx="6061710" cy="5516245"/>
                    </a:xfrm>
                    <a:prstGeom prst="rect">
                      <a:avLst/>
                    </a:prstGeom>
                    <a:ln/>
                  </pic:spPr>
                </pic:pic>
              </a:graphicData>
            </a:graphic>
          </wp:inline>
        </w:drawing>
      </w:r>
    </w:p>
    <w:p w14:paraId="00000771" w14:textId="3AFE0113"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10: Use case Lập hóa đơn</w:t>
      </w:r>
    </w:p>
    <w:p w14:paraId="00000772" w14:textId="77777777" w:rsidR="00DA1E0F" w:rsidRPr="005315E3" w:rsidRDefault="00DA1E0F" w:rsidP="00EC3FE5">
      <w:pPr>
        <w:spacing w:before="41" w:after="0" w:line="240" w:lineRule="auto"/>
        <w:ind w:left="-567"/>
        <w:jc w:val="center"/>
        <w:rPr>
          <w:rFonts w:ascii="Times New Roman" w:eastAsia="Times New Roman" w:hAnsi="Times New Roman" w:cs="Times New Roman"/>
          <w:i/>
          <w:color w:val="000000"/>
          <w:sz w:val="26"/>
          <w:szCs w:val="26"/>
        </w:rPr>
      </w:pPr>
    </w:p>
    <w:p w14:paraId="00000773" w14:textId="77777777" w:rsidR="00DA1E0F" w:rsidRPr="005315E3" w:rsidRDefault="00DA1E0F" w:rsidP="00643281">
      <w:pPr>
        <w:pStyle w:val="Heading4"/>
        <w:jc w:val="both"/>
        <w:rPr>
          <w:rFonts w:ascii="Times New Roman" w:eastAsia="Times New Roman" w:hAnsi="Times New Roman" w:cs="Times New Roman"/>
          <w:color w:val="000000"/>
          <w:sz w:val="26"/>
          <w:szCs w:val="26"/>
        </w:rPr>
      </w:pPr>
    </w:p>
    <w:p w14:paraId="00000774" w14:textId="77777777" w:rsidR="00DA1E0F" w:rsidRPr="005315E3" w:rsidRDefault="00DA1E0F" w:rsidP="00643281">
      <w:pPr>
        <w:pStyle w:val="Heading4"/>
        <w:jc w:val="both"/>
        <w:rPr>
          <w:rFonts w:ascii="Times New Roman" w:eastAsia="Times New Roman" w:hAnsi="Times New Roman" w:cs="Times New Roman"/>
          <w:color w:val="000000"/>
          <w:sz w:val="26"/>
          <w:szCs w:val="26"/>
        </w:rPr>
      </w:pPr>
    </w:p>
    <w:p w14:paraId="00000775" w14:textId="77777777" w:rsidR="00DA1E0F" w:rsidRPr="005315E3" w:rsidRDefault="00DA1E0F" w:rsidP="00643281">
      <w:pPr>
        <w:jc w:val="both"/>
        <w:rPr>
          <w:rFonts w:ascii="Times New Roman" w:hAnsi="Times New Roman" w:cs="Times New Roman"/>
        </w:rPr>
      </w:pPr>
    </w:p>
    <w:p w14:paraId="00000776" w14:textId="77777777" w:rsidR="00DA1E0F" w:rsidRPr="005315E3" w:rsidRDefault="00DA1E0F" w:rsidP="00643281">
      <w:pPr>
        <w:jc w:val="both"/>
        <w:rPr>
          <w:rFonts w:ascii="Times New Roman" w:hAnsi="Times New Roman" w:cs="Times New Roman"/>
        </w:rPr>
      </w:pPr>
    </w:p>
    <w:p w14:paraId="00000777" w14:textId="77777777" w:rsidR="00DA1E0F" w:rsidRPr="005315E3" w:rsidRDefault="00DA1E0F" w:rsidP="00643281">
      <w:pPr>
        <w:jc w:val="both"/>
        <w:rPr>
          <w:rFonts w:ascii="Times New Roman" w:hAnsi="Times New Roman" w:cs="Times New Roman"/>
        </w:rPr>
      </w:pPr>
    </w:p>
    <w:p w14:paraId="00000778" w14:textId="77777777" w:rsidR="00DA1E0F" w:rsidRPr="005315E3" w:rsidRDefault="00DA1E0F" w:rsidP="00643281">
      <w:pPr>
        <w:pStyle w:val="Heading4"/>
        <w:jc w:val="both"/>
        <w:rPr>
          <w:rFonts w:ascii="Times New Roman" w:eastAsia="Times New Roman" w:hAnsi="Times New Roman" w:cs="Times New Roman"/>
          <w:color w:val="000000"/>
          <w:sz w:val="26"/>
          <w:szCs w:val="26"/>
        </w:rPr>
      </w:pPr>
    </w:p>
    <w:p w14:paraId="5B74BDB2" w14:textId="77777777" w:rsidR="00EC3FE5" w:rsidRDefault="00EC3FE5">
      <w:pPr>
        <w:rPr>
          <w:rFonts w:ascii="Times New Roman" w:eastAsia="Times New Roman" w:hAnsi="Times New Roman" w:cs="Times New Roman"/>
          <w:i/>
          <w:iCs/>
          <w:color w:val="000000"/>
          <w:sz w:val="26"/>
          <w:szCs w:val="26"/>
        </w:rPr>
      </w:pPr>
      <w:r>
        <w:rPr>
          <w:rFonts w:ascii="Times New Roman" w:eastAsia="Times New Roman" w:hAnsi="Times New Roman" w:cs="Times New Roman"/>
          <w:color w:val="000000"/>
          <w:sz w:val="26"/>
          <w:szCs w:val="26"/>
        </w:rPr>
        <w:br w:type="page"/>
      </w:r>
    </w:p>
    <w:p w14:paraId="00000779" w14:textId="289E2F0E" w:rsidR="00DA1E0F"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2.1.4.10 Đặc tả Use-case “Tra cứu hóa đơn”</w:t>
      </w:r>
    </w:p>
    <w:p w14:paraId="577FFA4F" w14:textId="77777777" w:rsidR="00EC3FE5" w:rsidRPr="00EC3FE5" w:rsidRDefault="00EC3FE5" w:rsidP="00EC3FE5"/>
    <w:tbl>
      <w:tblPr>
        <w:tblStyle w:val="aff9"/>
        <w:tblW w:w="1018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840"/>
      </w:tblGrid>
      <w:tr w:rsidR="00DA1E0F" w:rsidRPr="005315E3" w14:paraId="482A144A" w14:textId="77777777" w:rsidTr="00E134EC">
        <w:tc>
          <w:tcPr>
            <w:tcW w:w="3344" w:type="dxa"/>
          </w:tcPr>
          <w:p w14:paraId="0000077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Tra cứu hóa đơn</w:t>
            </w:r>
          </w:p>
        </w:tc>
        <w:tc>
          <w:tcPr>
            <w:tcW w:w="6840" w:type="dxa"/>
          </w:tcPr>
          <w:p w14:paraId="0000077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UC010</w:t>
            </w:r>
          </w:p>
        </w:tc>
      </w:tr>
      <w:tr w:rsidR="00DA1E0F" w:rsidRPr="005315E3" w14:paraId="115948A8" w14:textId="77777777" w:rsidTr="00E134EC">
        <w:tc>
          <w:tcPr>
            <w:tcW w:w="3344" w:type="dxa"/>
          </w:tcPr>
          <w:p w14:paraId="0000077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840" w:type="dxa"/>
          </w:tcPr>
          <w:p w14:paraId="0000077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29450C7B" w14:textId="77777777" w:rsidTr="00E134EC">
        <w:tc>
          <w:tcPr>
            <w:tcW w:w="3344" w:type="dxa"/>
          </w:tcPr>
          <w:p w14:paraId="0000077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840" w:type="dxa"/>
          </w:tcPr>
          <w:p w14:paraId="0000077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xem hóa đơn đã lập.</w:t>
            </w:r>
          </w:p>
          <w:p w14:paraId="0000078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hoặc nhân viên lễ tân muốn kiểm tra hóa đơn theo yêu cầu khách hàng.</w:t>
            </w:r>
          </w:p>
          <w:p w14:paraId="0000078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muốn thống kê doanh thu theo hóa đơn.</w:t>
            </w:r>
          </w:p>
        </w:tc>
      </w:tr>
      <w:tr w:rsidR="00DA1E0F" w:rsidRPr="005315E3" w14:paraId="58FC8E0B" w14:textId="77777777" w:rsidTr="00E134EC">
        <w:tc>
          <w:tcPr>
            <w:tcW w:w="3344" w:type="dxa"/>
          </w:tcPr>
          <w:p w14:paraId="0000078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840" w:type="dxa"/>
          </w:tcPr>
          <w:p w14:paraId="0000078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người tra cứu thông tin hóa đơn trên hệ thống.</w:t>
            </w:r>
          </w:p>
        </w:tc>
      </w:tr>
      <w:tr w:rsidR="00DA1E0F" w:rsidRPr="005315E3" w14:paraId="6BE22126" w14:textId="77777777" w:rsidTr="00E134EC">
        <w:tc>
          <w:tcPr>
            <w:tcW w:w="3344" w:type="dxa"/>
          </w:tcPr>
          <w:p w14:paraId="0000078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840" w:type="dxa"/>
          </w:tcPr>
          <w:p w14:paraId="0000078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5D1E90E2" w14:textId="77777777" w:rsidTr="00E134EC">
        <w:tc>
          <w:tcPr>
            <w:tcW w:w="3344" w:type="dxa"/>
          </w:tcPr>
          <w:p w14:paraId="0000078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840" w:type="dxa"/>
          </w:tcPr>
          <w:p w14:paraId="0000078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tra h</w:t>
            </w:r>
            <w:r w:rsidRPr="005315E3">
              <w:rPr>
                <w:rFonts w:ascii="Times New Roman" w:eastAsia="Times New Roman" w:hAnsi="Times New Roman" w:cs="Times New Roman"/>
                <w:sz w:val="26"/>
                <w:szCs w:val="26"/>
              </w:rPr>
              <w:t>óa đơn thành công, thông tin hóa đơn sẽ hiển thị trên hệ thống. Ngược lại, hệ thống hiển thị toàn bộ thông tin.</w:t>
            </w:r>
          </w:p>
        </w:tc>
      </w:tr>
    </w:tbl>
    <w:p w14:paraId="00000788"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4B2092B7" wp14:editId="3BA966A6">
            <wp:extent cx="6124575" cy="4768850"/>
            <wp:effectExtent l="0" t="0" r="0" b="0"/>
            <wp:docPr id="2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4"/>
                    <a:srcRect/>
                    <a:stretch>
                      <a:fillRect/>
                    </a:stretch>
                  </pic:blipFill>
                  <pic:spPr>
                    <a:xfrm>
                      <a:off x="0" y="0"/>
                      <a:ext cx="6124575" cy="4768850"/>
                    </a:xfrm>
                    <a:prstGeom prst="rect">
                      <a:avLst/>
                    </a:prstGeom>
                    <a:ln/>
                  </pic:spPr>
                </pic:pic>
              </a:graphicData>
            </a:graphic>
          </wp:inline>
        </w:drawing>
      </w:r>
    </w:p>
    <w:p w14:paraId="00000789" w14:textId="77777777"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11: Use case Tra cứu hóa đơn</w:t>
      </w:r>
    </w:p>
    <w:p w14:paraId="0000078A"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7AF919FD" w14:textId="77777777" w:rsidR="00EC3FE5" w:rsidRDefault="00EC3FE5">
      <w:pPr>
        <w:rPr>
          <w:rFonts w:ascii="Times New Roman" w:eastAsia="Times New Roman" w:hAnsi="Times New Roman" w:cs="Times New Roman"/>
          <w:i/>
          <w:iCs/>
          <w:color w:val="000000"/>
          <w:sz w:val="26"/>
          <w:szCs w:val="26"/>
        </w:rPr>
      </w:pPr>
      <w:r>
        <w:rPr>
          <w:rFonts w:ascii="Times New Roman" w:eastAsia="Times New Roman" w:hAnsi="Times New Roman" w:cs="Times New Roman"/>
          <w:color w:val="000000"/>
          <w:sz w:val="26"/>
          <w:szCs w:val="26"/>
        </w:rPr>
        <w:br w:type="page"/>
      </w:r>
    </w:p>
    <w:p w14:paraId="00000793" w14:textId="26B4D487" w:rsidR="00DA1E0F" w:rsidRDefault="00735C55" w:rsidP="00EC3FE5">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2.1.4.11 Đặc tả Use-case “Thêm khách hàng”</w:t>
      </w:r>
    </w:p>
    <w:p w14:paraId="0249F9A4" w14:textId="77777777" w:rsidR="00EC3FE5" w:rsidRPr="00EC3FE5" w:rsidRDefault="00EC3FE5" w:rsidP="00EC3FE5"/>
    <w:tbl>
      <w:tblPr>
        <w:tblStyle w:val="affa"/>
        <w:tblW w:w="973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390"/>
      </w:tblGrid>
      <w:tr w:rsidR="00DA1E0F" w:rsidRPr="005315E3" w14:paraId="78A92576" w14:textId="77777777" w:rsidTr="00E134EC">
        <w:tc>
          <w:tcPr>
            <w:tcW w:w="3344" w:type="dxa"/>
          </w:tcPr>
          <w:p w14:paraId="0000079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Thêm khách hàng</w:t>
            </w:r>
          </w:p>
        </w:tc>
        <w:tc>
          <w:tcPr>
            <w:tcW w:w="6390" w:type="dxa"/>
          </w:tcPr>
          <w:p w14:paraId="00000795" w14:textId="77777777" w:rsidR="00DA1E0F" w:rsidRPr="005315E3" w:rsidRDefault="00735C55" w:rsidP="00E134EC">
            <w:pPr>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UC11</w:t>
            </w:r>
          </w:p>
        </w:tc>
      </w:tr>
      <w:tr w:rsidR="00DA1E0F" w:rsidRPr="005315E3" w14:paraId="0C0F0746" w14:textId="77777777" w:rsidTr="00E134EC">
        <w:tc>
          <w:tcPr>
            <w:tcW w:w="3344" w:type="dxa"/>
          </w:tcPr>
          <w:p w14:paraId="0000079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390" w:type="dxa"/>
          </w:tcPr>
          <w:p w14:paraId="0000079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3796AF05" w14:textId="77777777" w:rsidTr="00E134EC">
        <w:tc>
          <w:tcPr>
            <w:tcW w:w="3344" w:type="dxa"/>
          </w:tcPr>
          <w:p w14:paraId="0000079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390" w:type="dxa"/>
          </w:tcPr>
          <w:p w14:paraId="0000079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lần đầu sử dụng dịch vụ tại khách sạn.</w:t>
            </w:r>
          </w:p>
          <w:p w14:paraId="0000079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muốn lập phiếu (đặt trước, thuê phòng, dịch vụ) của khách sạ</w:t>
            </w:r>
            <w:r w:rsidRPr="005315E3">
              <w:rPr>
                <w:rFonts w:ascii="Times New Roman" w:eastAsia="Times New Roman" w:hAnsi="Times New Roman" w:cs="Times New Roman"/>
                <w:sz w:val="26"/>
                <w:szCs w:val="26"/>
              </w:rPr>
              <w:t>n cho khách hàng.</w:t>
            </w:r>
          </w:p>
        </w:tc>
      </w:tr>
      <w:tr w:rsidR="00DA1E0F" w:rsidRPr="005315E3" w14:paraId="2AC51B33" w14:textId="77777777" w:rsidTr="00E134EC">
        <w:tc>
          <w:tcPr>
            <w:tcW w:w="3344" w:type="dxa"/>
          </w:tcPr>
          <w:p w14:paraId="0000079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390" w:type="dxa"/>
          </w:tcPr>
          <w:p w14:paraId="0000079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thực hiện thao tác thêm khách hàng vào hệ thống quản lý khách sạn.</w:t>
            </w:r>
          </w:p>
        </w:tc>
      </w:tr>
      <w:tr w:rsidR="00DA1E0F" w:rsidRPr="005315E3" w14:paraId="66B138D5" w14:textId="77777777" w:rsidTr="00E134EC">
        <w:tc>
          <w:tcPr>
            <w:tcW w:w="3344" w:type="dxa"/>
          </w:tcPr>
          <w:p w14:paraId="0000079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390" w:type="dxa"/>
          </w:tcPr>
          <w:p w14:paraId="0000079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37DE4442" w14:textId="77777777" w:rsidTr="00E134EC">
        <w:tc>
          <w:tcPr>
            <w:tcW w:w="3344" w:type="dxa"/>
          </w:tcPr>
          <w:p w14:paraId="0000079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390" w:type="dxa"/>
          </w:tcPr>
          <w:p w14:paraId="000007A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thêm thành công thì thêm mới vào hệ thống, dữ liệu bên trong hệ thống bị thay đổi. Ngược lại, thông tin hệ thống không đổi.</w:t>
            </w:r>
          </w:p>
        </w:tc>
      </w:tr>
    </w:tbl>
    <w:p w14:paraId="000007A1"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6CD3C4EB" wp14:editId="13366AAD">
            <wp:extent cx="6124575" cy="5024120"/>
            <wp:effectExtent l="0" t="0" r="0" b="0"/>
            <wp:docPr id="24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6124575" cy="5024120"/>
                    </a:xfrm>
                    <a:prstGeom prst="rect">
                      <a:avLst/>
                    </a:prstGeom>
                    <a:ln/>
                  </pic:spPr>
                </pic:pic>
              </a:graphicData>
            </a:graphic>
          </wp:inline>
        </w:drawing>
      </w:r>
    </w:p>
    <w:p w14:paraId="000007A2" w14:textId="77777777"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12: Use case Thêm khách hàng</w:t>
      </w:r>
    </w:p>
    <w:p w14:paraId="000007A3"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4"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5"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6"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7"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8"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9"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A"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B"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C"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D"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E" w14:textId="77777777"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00007AF" w14:textId="6AFABDB3" w:rsidR="00DA1E0F"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2.1.4.12 Đặc tả Use-case “Tra cứu – xóa – sửa khách hàng”</w:t>
      </w:r>
    </w:p>
    <w:p w14:paraId="304C73EB" w14:textId="77777777" w:rsidR="00EC3FE5" w:rsidRPr="00EC3FE5" w:rsidRDefault="00EC3FE5" w:rsidP="00EC3FE5"/>
    <w:tbl>
      <w:tblPr>
        <w:tblStyle w:val="affb"/>
        <w:tblW w:w="1018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840"/>
      </w:tblGrid>
      <w:tr w:rsidR="00DA1E0F" w:rsidRPr="005315E3" w14:paraId="64ED5BA3" w14:textId="77777777" w:rsidTr="00877DD5">
        <w:tc>
          <w:tcPr>
            <w:tcW w:w="3344" w:type="dxa"/>
          </w:tcPr>
          <w:p w14:paraId="000007B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Tên Use-case: </w:t>
            </w:r>
            <w:r w:rsidRPr="00877DD5">
              <w:rPr>
                <w:rFonts w:ascii="Times New Roman" w:eastAsia="Times New Roman" w:hAnsi="Times New Roman" w:cs="Times New Roman"/>
                <w:sz w:val="26"/>
                <w:szCs w:val="26"/>
              </w:rPr>
              <w:t>Tra cứu – Xóa – Sửa khách hàng</w:t>
            </w:r>
          </w:p>
        </w:tc>
        <w:tc>
          <w:tcPr>
            <w:tcW w:w="6840" w:type="dxa"/>
          </w:tcPr>
          <w:p w14:paraId="000007B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UC12</w:t>
            </w:r>
          </w:p>
        </w:tc>
      </w:tr>
      <w:tr w:rsidR="00DA1E0F" w:rsidRPr="005315E3" w14:paraId="00E156E2" w14:textId="77777777" w:rsidTr="00877DD5">
        <w:tc>
          <w:tcPr>
            <w:tcW w:w="3344" w:type="dxa"/>
          </w:tcPr>
          <w:p w14:paraId="000007B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840" w:type="dxa"/>
          </w:tcPr>
          <w:p w14:paraId="000007B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5FCEC755" w14:textId="77777777" w:rsidTr="00877DD5">
        <w:tc>
          <w:tcPr>
            <w:tcW w:w="3344" w:type="dxa"/>
          </w:tcPr>
          <w:p w14:paraId="000007B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840" w:type="dxa"/>
          </w:tcPr>
          <w:p w14:paraId="000007B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cũ yêu cầu đặt phòng hoặc thuê phòng hoặc lập phiếu dịch vụ tại khách sạn.</w:t>
            </w:r>
          </w:p>
          <w:p w14:paraId="000007B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muốn thay</w:t>
            </w:r>
            <w:r w:rsidRPr="005315E3">
              <w:rPr>
                <w:rFonts w:ascii="Times New Roman" w:eastAsia="Times New Roman" w:hAnsi="Times New Roman" w:cs="Times New Roman"/>
                <w:sz w:val="26"/>
                <w:szCs w:val="26"/>
              </w:rPr>
              <w:t xml:space="preserve"> đổi dữ liệu khách hàng như cập nhật thông tin số điện thoại, căn cước công dân hay quốc tịch khách hàng. Riêng quản lý có quyền xóa khách hàng chưa từng lập phiếu dịch vụ hay phiếu thuê phòng tại khách sạn.</w:t>
            </w:r>
          </w:p>
          <w:p w14:paraId="000007B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Nhân viên hoặc quản lý muốn tra cứu dữ liệu khi </w:t>
            </w:r>
            <w:r w:rsidRPr="005315E3">
              <w:rPr>
                <w:rFonts w:ascii="Times New Roman" w:eastAsia="Times New Roman" w:hAnsi="Times New Roman" w:cs="Times New Roman"/>
                <w:sz w:val="26"/>
                <w:szCs w:val="26"/>
              </w:rPr>
              <w:t xml:space="preserve">cần. </w:t>
            </w:r>
          </w:p>
        </w:tc>
      </w:tr>
      <w:tr w:rsidR="00DA1E0F" w:rsidRPr="005315E3" w14:paraId="1AC200AB" w14:textId="77777777" w:rsidTr="00877DD5">
        <w:tc>
          <w:tcPr>
            <w:tcW w:w="3344" w:type="dxa"/>
          </w:tcPr>
          <w:p w14:paraId="000007B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840" w:type="dxa"/>
          </w:tcPr>
          <w:p w14:paraId="000007B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và nhân viên thực hiện cả hai thao tác tra cứu, sửa nhưng quản lý có thêm chức năng xóa trên hệ thống.</w:t>
            </w:r>
          </w:p>
        </w:tc>
      </w:tr>
      <w:tr w:rsidR="00DA1E0F" w:rsidRPr="005315E3" w14:paraId="1FA05792" w14:textId="77777777" w:rsidTr="00877DD5">
        <w:tc>
          <w:tcPr>
            <w:tcW w:w="3344" w:type="dxa"/>
          </w:tcPr>
          <w:p w14:paraId="000007B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840" w:type="dxa"/>
          </w:tcPr>
          <w:p w14:paraId="000007B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654C3F66" w14:textId="77777777" w:rsidTr="00877DD5">
        <w:tc>
          <w:tcPr>
            <w:tcW w:w="3344" w:type="dxa"/>
          </w:tcPr>
          <w:p w14:paraId="000007B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sau khi t</w:t>
            </w:r>
            <w:r w:rsidRPr="005315E3">
              <w:rPr>
                <w:rFonts w:ascii="Times New Roman" w:eastAsia="Times New Roman" w:hAnsi="Times New Roman" w:cs="Times New Roman"/>
                <w:sz w:val="26"/>
                <w:szCs w:val="26"/>
              </w:rPr>
              <w:t xml:space="preserve">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840" w:type="dxa"/>
          </w:tcPr>
          <w:p w14:paraId="000007B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xóa, sửa thành công thì dữ liệu bên trong hệ thống sẽ bị thay đổi. Ngược lại, thông tin trong hệ thống sẽ không bị thay đổi.</w:t>
            </w:r>
          </w:p>
          <w:p w14:paraId="000007B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Nếu tra cứu thông tin chi tiết thành công thì hệ thống sẽ </w:t>
            </w:r>
            <w:r w:rsidRPr="005315E3">
              <w:rPr>
                <w:rFonts w:ascii="Times New Roman" w:eastAsia="Times New Roman" w:hAnsi="Times New Roman" w:cs="Times New Roman"/>
                <w:sz w:val="26"/>
                <w:szCs w:val="26"/>
              </w:rPr>
              <w:t>hiển thị thông tin cụ thể. Ngược lại, hiển thị hết thông tin.</w:t>
            </w:r>
          </w:p>
        </w:tc>
      </w:tr>
    </w:tbl>
    <w:p w14:paraId="000007BF"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29A739B4" wp14:editId="0F5D737A">
            <wp:extent cx="6061710" cy="7442200"/>
            <wp:effectExtent l="0" t="0" r="0" b="0"/>
            <wp:docPr id="2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6061710" cy="7442200"/>
                    </a:xfrm>
                    <a:prstGeom prst="rect">
                      <a:avLst/>
                    </a:prstGeom>
                    <a:ln/>
                  </pic:spPr>
                </pic:pic>
              </a:graphicData>
            </a:graphic>
          </wp:inline>
        </w:drawing>
      </w:r>
    </w:p>
    <w:p w14:paraId="000007C0" w14:textId="77777777"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13: Use case Tra cứu – xóa – sửa khách hàng</w:t>
      </w:r>
    </w:p>
    <w:p w14:paraId="000007C1"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7C2"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7C3" w14:textId="0007BA8B" w:rsidR="00DA1E0F"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2.1.4.13 Đặc tả Use-case “Thêm chương trình khuyến mãi”</w:t>
      </w:r>
    </w:p>
    <w:p w14:paraId="438C1481" w14:textId="77777777" w:rsidR="00EC3FE5" w:rsidRPr="00EC3FE5" w:rsidRDefault="00EC3FE5" w:rsidP="00EC3FE5"/>
    <w:tbl>
      <w:tblPr>
        <w:tblStyle w:val="affc"/>
        <w:tblW w:w="1009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750"/>
      </w:tblGrid>
      <w:tr w:rsidR="00DA1E0F" w:rsidRPr="005315E3" w14:paraId="39291135" w14:textId="77777777" w:rsidTr="00E15758">
        <w:tc>
          <w:tcPr>
            <w:tcW w:w="3344" w:type="dxa"/>
          </w:tcPr>
          <w:p w14:paraId="000007C4"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Tên Use-case: Thêm chương trình khuyến mãi</w:t>
            </w:r>
          </w:p>
        </w:tc>
        <w:tc>
          <w:tcPr>
            <w:tcW w:w="6750" w:type="dxa"/>
          </w:tcPr>
          <w:p w14:paraId="000007C5"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Mã Use-case: UC13</w:t>
            </w:r>
          </w:p>
        </w:tc>
      </w:tr>
      <w:tr w:rsidR="00DA1E0F" w:rsidRPr="005315E3" w14:paraId="77860055" w14:textId="77777777" w:rsidTr="00E15758">
        <w:tc>
          <w:tcPr>
            <w:tcW w:w="3344" w:type="dxa"/>
          </w:tcPr>
          <w:p w14:paraId="000007C6"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Tác nhân chính:</w:t>
            </w:r>
          </w:p>
        </w:tc>
        <w:tc>
          <w:tcPr>
            <w:tcW w:w="6750" w:type="dxa"/>
          </w:tcPr>
          <w:p w14:paraId="000007C7"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Quản lý khách sạn.</w:t>
            </w:r>
          </w:p>
        </w:tc>
      </w:tr>
      <w:tr w:rsidR="00DA1E0F" w:rsidRPr="005315E3" w14:paraId="6AC7B42A" w14:textId="77777777" w:rsidTr="00E15758">
        <w:tc>
          <w:tcPr>
            <w:tcW w:w="3344" w:type="dxa"/>
          </w:tcPr>
          <w:p w14:paraId="000007C8"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 xml:space="preserve">Các bên liên quan: </w:t>
            </w:r>
          </w:p>
        </w:tc>
        <w:tc>
          <w:tcPr>
            <w:tcW w:w="6750" w:type="dxa"/>
          </w:tcPr>
          <w:p w14:paraId="000007C9"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Quản lý tổ chức các chương trình khuyến mãi nhằm thu hút khách hàng đến khách sạn.</w:t>
            </w:r>
          </w:p>
        </w:tc>
      </w:tr>
      <w:tr w:rsidR="00DA1E0F" w:rsidRPr="005315E3" w14:paraId="0A578FB2" w14:textId="77777777" w:rsidTr="00E15758">
        <w:tc>
          <w:tcPr>
            <w:tcW w:w="3344" w:type="dxa"/>
          </w:tcPr>
          <w:p w14:paraId="000007CA"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Mô tả:</w:t>
            </w:r>
          </w:p>
        </w:tc>
        <w:tc>
          <w:tcPr>
            <w:tcW w:w="6750" w:type="dxa"/>
          </w:tcPr>
          <w:p w14:paraId="000007CB"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Use-case cho phép quản lý thực hiện thao tác thêm chương trình khuyến mãi vào hệ thống quản lý khách sạn.</w:t>
            </w:r>
          </w:p>
        </w:tc>
      </w:tr>
      <w:tr w:rsidR="00DA1E0F" w:rsidRPr="005315E3" w14:paraId="5C304A72" w14:textId="77777777" w:rsidTr="00E15758">
        <w:tc>
          <w:tcPr>
            <w:tcW w:w="3344" w:type="dxa"/>
          </w:tcPr>
          <w:p w14:paraId="000007CC"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Trạng thái hệ thống khi bắt đầu Use-case:</w:t>
            </w:r>
          </w:p>
        </w:tc>
        <w:tc>
          <w:tcPr>
            <w:tcW w:w="6750" w:type="dxa"/>
          </w:tcPr>
          <w:p w14:paraId="000007CD"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Người dùng phải đăng nhập vào hệ thống.</w:t>
            </w:r>
          </w:p>
        </w:tc>
      </w:tr>
      <w:tr w:rsidR="00DA1E0F" w:rsidRPr="005315E3" w14:paraId="43A4ECC0" w14:textId="77777777" w:rsidTr="00E15758">
        <w:trPr>
          <w:trHeight w:val="1268"/>
        </w:trPr>
        <w:tc>
          <w:tcPr>
            <w:tcW w:w="3344" w:type="dxa"/>
          </w:tcPr>
          <w:p w14:paraId="000007CE"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 xml:space="preserve">Trạng thái hệ thống sau khi thực hiện xong Use-case:                                                                                                                         </w:t>
            </w:r>
            <w:r w:rsidRPr="005315E3">
              <w:rPr>
                <w:rFonts w:ascii="Times New Roman" w:eastAsia="Times New Roman" w:hAnsi="Times New Roman" w:cs="Times New Roman"/>
                <w:sz w:val="24"/>
                <w:szCs w:val="24"/>
              </w:rPr>
              <w:t xml:space="preserve">                                                                                                                                                                                                                                                                </w:t>
            </w:r>
            <w:r w:rsidRPr="005315E3">
              <w:rPr>
                <w:rFonts w:ascii="Times New Roman" w:eastAsia="Times New Roman" w:hAnsi="Times New Roman" w:cs="Times New Roman"/>
                <w:sz w:val="24"/>
                <w:szCs w:val="24"/>
              </w:rPr>
              <w:t xml:space="preserve">                                                                                                                                                                                                                                                                </w:t>
            </w:r>
            <w:r w:rsidRPr="005315E3">
              <w:rPr>
                <w:rFonts w:ascii="Times New Roman" w:eastAsia="Times New Roman" w:hAnsi="Times New Roman" w:cs="Times New Roman"/>
                <w:sz w:val="24"/>
                <w:szCs w:val="24"/>
              </w:rPr>
              <w:t xml:space="preserve">                                                                                                                                                                                                                                                                </w:t>
            </w:r>
            <w:r w:rsidRPr="005315E3">
              <w:rPr>
                <w:rFonts w:ascii="Times New Roman" w:eastAsia="Times New Roman" w:hAnsi="Times New Roman" w:cs="Times New Roman"/>
                <w:sz w:val="24"/>
                <w:szCs w:val="24"/>
              </w:rPr>
              <w:t xml:space="preserve">                                                                                                                                                                                                                                                                </w:t>
            </w:r>
            <w:r w:rsidRPr="005315E3">
              <w:rPr>
                <w:rFonts w:ascii="Times New Roman" w:eastAsia="Times New Roman" w:hAnsi="Times New Roman" w:cs="Times New Roman"/>
                <w:sz w:val="24"/>
                <w:szCs w:val="24"/>
              </w:rPr>
              <w:t xml:space="preserve">                                                                                                                                                                                                                                                                </w:t>
            </w:r>
            <w:r w:rsidRPr="005315E3">
              <w:rPr>
                <w:rFonts w:ascii="Times New Roman" w:eastAsia="Times New Roman" w:hAnsi="Times New Roman" w:cs="Times New Roman"/>
                <w:sz w:val="24"/>
                <w:szCs w:val="24"/>
              </w:rPr>
              <w:t xml:space="preserve">                                                                                                                                                                                                                                                                </w:t>
            </w:r>
            <w:r w:rsidRPr="005315E3">
              <w:rPr>
                <w:rFonts w:ascii="Times New Roman" w:eastAsia="Times New Roman" w:hAnsi="Times New Roman" w:cs="Times New Roman"/>
                <w:sz w:val="24"/>
                <w:szCs w:val="24"/>
              </w:rPr>
              <w:t xml:space="preserve">                                                                                                                                                                                                                                                                </w:t>
            </w:r>
            <w:r w:rsidRPr="005315E3">
              <w:rPr>
                <w:rFonts w:ascii="Times New Roman" w:eastAsia="Times New Roman" w:hAnsi="Times New Roman" w:cs="Times New Roman"/>
                <w:sz w:val="24"/>
                <w:szCs w:val="24"/>
              </w:rPr>
              <w:t xml:space="preserve">                                                                                                                                                                                                                                                                </w:t>
            </w:r>
            <w:r w:rsidRPr="005315E3">
              <w:rPr>
                <w:rFonts w:ascii="Times New Roman" w:eastAsia="Times New Roman" w:hAnsi="Times New Roman" w:cs="Times New Roman"/>
                <w:sz w:val="24"/>
                <w:szCs w:val="24"/>
              </w:rPr>
              <w:t xml:space="preserve">                                                                                                                                                                                    </w:t>
            </w:r>
          </w:p>
        </w:tc>
        <w:tc>
          <w:tcPr>
            <w:tcW w:w="6750" w:type="dxa"/>
          </w:tcPr>
          <w:p w14:paraId="000007CF" w14:textId="77777777" w:rsidR="00DA1E0F" w:rsidRPr="005315E3" w:rsidRDefault="00735C55" w:rsidP="00643281">
            <w:pPr>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Nếu thêm thành công thì thêm mới vào hệ thống, dữ liệu bên trong hệ thống b</w:t>
            </w:r>
            <w:r w:rsidRPr="005315E3">
              <w:rPr>
                <w:rFonts w:ascii="Times New Roman" w:eastAsia="Times New Roman" w:hAnsi="Times New Roman" w:cs="Times New Roman"/>
                <w:sz w:val="24"/>
                <w:szCs w:val="24"/>
              </w:rPr>
              <w:t>ị thay đổi. Ngược lại, thông tin hệ thống không đổi.</w:t>
            </w:r>
          </w:p>
        </w:tc>
      </w:tr>
    </w:tbl>
    <w:p w14:paraId="000007D0"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0F23D4EF" wp14:editId="6CAC7E7B">
            <wp:extent cx="6134100" cy="5181600"/>
            <wp:effectExtent l="0" t="0" r="0" b="0"/>
            <wp:docPr id="24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
                    <a:srcRect/>
                    <a:stretch>
                      <a:fillRect/>
                    </a:stretch>
                  </pic:blipFill>
                  <pic:spPr>
                    <a:xfrm>
                      <a:off x="0" y="0"/>
                      <a:ext cx="6134100" cy="5181600"/>
                    </a:xfrm>
                    <a:prstGeom prst="rect">
                      <a:avLst/>
                    </a:prstGeom>
                    <a:ln/>
                  </pic:spPr>
                </pic:pic>
              </a:graphicData>
            </a:graphic>
          </wp:inline>
        </w:drawing>
      </w:r>
    </w:p>
    <w:p w14:paraId="000007D1" w14:textId="77777777" w:rsidR="00DA1E0F" w:rsidRPr="005315E3" w:rsidRDefault="00735C55" w:rsidP="00EC3FE5">
      <w:pPr>
        <w:spacing w:before="41"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15: Use case Thêm khuyến mãi</w:t>
      </w:r>
    </w:p>
    <w:p w14:paraId="000007D2"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000007D3"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000007D4"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000007D5"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000007D6"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000007D7"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000007D8"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000007D9"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000007DA"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000007DB"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000007DC"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3A004FE4" w14:textId="77777777" w:rsidR="00EC3FE5" w:rsidRDefault="00EC3FE5">
      <w:pPr>
        <w:rPr>
          <w:rFonts w:ascii="Times New Roman" w:eastAsia="Times New Roman" w:hAnsi="Times New Roman" w:cs="Times New Roman"/>
          <w:i/>
          <w:iCs/>
          <w:color w:val="000000"/>
          <w:sz w:val="26"/>
          <w:szCs w:val="26"/>
        </w:rPr>
      </w:pPr>
      <w:r>
        <w:rPr>
          <w:rFonts w:ascii="Times New Roman" w:eastAsia="Times New Roman" w:hAnsi="Times New Roman" w:cs="Times New Roman"/>
          <w:color w:val="000000"/>
          <w:sz w:val="26"/>
          <w:szCs w:val="26"/>
        </w:rPr>
        <w:br w:type="page"/>
      </w:r>
    </w:p>
    <w:p w14:paraId="000007DD" w14:textId="41B78F46" w:rsidR="00DA1E0F"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2.1.4.14 Đặc tả Use-case “Tra cứu – xóa –chi tiết khuyến mãi”</w:t>
      </w:r>
    </w:p>
    <w:p w14:paraId="19B4A200" w14:textId="77777777" w:rsidR="00EC3FE5" w:rsidRPr="00EC3FE5" w:rsidRDefault="00EC3FE5" w:rsidP="00EC3FE5"/>
    <w:tbl>
      <w:tblPr>
        <w:tblStyle w:val="affd"/>
        <w:tblW w:w="1000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660"/>
      </w:tblGrid>
      <w:tr w:rsidR="00DA1E0F" w:rsidRPr="005315E3" w14:paraId="291B6CD3" w14:textId="77777777" w:rsidTr="00E15758">
        <w:tc>
          <w:tcPr>
            <w:tcW w:w="3344" w:type="dxa"/>
          </w:tcPr>
          <w:p w14:paraId="000007D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Tên Use-case: Tra cứu – Xóa – Chi tiết khuyến mãi </w:t>
            </w:r>
          </w:p>
        </w:tc>
        <w:tc>
          <w:tcPr>
            <w:tcW w:w="6660" w:type="dxa"/>
          </w:tcPr>
          <w:p w14:paraId="000007D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UC14</w:t>
            </w:r>
          </w:p>
        </w:tc>
      </w:tr>
      <w:tr w:rsidR="00DA1E0F" w:rsidRPr="005315E3" w14:paraId="1C2AA3C9" w14:textId="77777777" w:rsidTr="00E15758">
        <w:tc>
          <w:tcPr>
            <w:tcW w:w="3344" w:type="dxa"/>
          </w:tcPr>
          <w:p w14:paraId="000007E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660" w:type="dxa"/>
          </w:tcPr>
          <w:p w14:paraId="000007E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2ADA1449" w14:textId="77777777" w:rsidTr="00E15758">
        <w:tc>
          <w:tcPr>
            <w:tcW w:w="3344" w:type="dxa"/>
          </w:tcPr>
          <w:p w14:paraId="000007E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660" w:type="dxa"/>
          </w:tcPr>
          <w:p w14:paraId="000007E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biết về các đợt khuyến mãi của khách sạn.</w:t>
            </w:r>
          </w:p>
          <w:p w14:paraId="000007E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muốn thêm phần trăm khuyến mãi cụ thể cho các chương trình hoặc bỏ bớt các chương trình khuyến mãi cũ.</w:t>
            </w:r>
          </w:p>
          <w:p w14:paraId="000007E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Nhân viên hoặc quản lý muốn tra cứu dữ liệu khi cần. </w:t>
            </w:r>
          </w:p>
        </w:tc>
      </w:tr>
      <w:tr w:rsidR="00DA1E0F" w:rsidRPr="005315E3" w14:paraId="0B490C30" w14:textId="77777777" w:rsidTr="00E15758">
        <w:tc>
          <w:tcPr>
            <w:tcW w:w="3344" w:type="dxa"/>
          </w:tcPr>
          <w:p w14:paraId="000007E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660" w:type="dxa"/>
          </w:tcPr>
          <w:p w14:paraId="000007E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w:t>
            </w:r>
            <w:r w:rsidRPr="005315E3">
              <w:rPr>
                <w:rFonts w:ascii="Times New Roman" w:eastAsia="Times New Roman" w:hAnsi="Times New Roman" w:cs="Times New Roman"/>
                <w:sz w:val="26"/>
                <w:szCs w:val="26"/>
              </w:rPr>
              <w:t xml:space="preserve"> lý có thể thực hiện ba thao tác như tra cứu, thêm chi tiết khuyến mãi và xóa thông tin nhưng nhân viên chỉ có chức năng tra cứu trên hệ thống.</w:t>
            </w:r>
          </w:p>
        </w:tc>
      </w:tr>
      <w:tr w:rsidR="00DA1E0F" w:rsidRPr="005315E3" w14:paraId="0C6554D9" w14:textId="77777777" w:rsidTr="00E15758">
        <w:tc>
          <w:tcPr>
            <w:tcW w:w="3344" w:type="dxa"/>
          </w:tcPr>
          <w:p w14:paraId="000007E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660" w:type="dxa"/>
          </w:tcPr>
          <w:p w14:paraId="000007E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2674C048" w14:textId="77777777" w:rsidTr="00E15758">
        <w:tc>
          <w:tcPr>
            <w:tcW w:w="3344" w:type="dxa"/>
          </w:tcPr>
          <w:p w14:paraId="000007E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660" w:type="dxa"/>
          </w:tcPr>
          <w:p w14:paraId="000007E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xóa hoặc thêm chi tiết thành công thì dữ liệu bên trong hệ thống sẽ bị thay đổi. Ngược lại, thông tin trong hệ thống sẽ không bị thay đổi.</w:t>
            </w:r>
          </w:p>
          <w:p w14:paraId="000007E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Khi tra cứu, hệ</w:t>
            </w:r>
            <w:r w:rsidRPr="005315E3">
              <w:rPr>
                <w:rFonts w:ascii="Times New Roman" w:eastAsia="Times New Roman" w:hAnsi="Times New Roman" w:cs="Times New Roman"/>
                <w:sz w:val="26"/>
                <w:szCs w:val="26"/>
              </w:rPr>
              <w:t xml:space="preserve"> thống hiển thị hết thông tin.</w:t>
            </w:r>
          </w:p>
        </w:tc>
      </w:tr>
    </w:tbl>
    <w:p w14:paraId="000007ED"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307D3496" wp14:editId="4E573ABA">
            <wp:extent cx="6061710" cy="5879465"/>
            <wp:effectExtent l="0" t="0" r="0" b="0"/>
            <wp:docPr id="2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6061710" cy="5879465"/>
                    </a:xfrm>
                    <a:prstGeom prst="rect">
                      <a:avLst/>
                    </a:prstGeom>
                    <a:ln/>
                  </pic:spPr>
                </pic:pic>
              </a:graphicData>
            </a:graphic>
          </wp:inline>
        </w:drawing>
      </w:r>
    </w:p>
    <w:p w14:paraId="000007EE" w14:textId="3905A10A"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16: Use case Tra cứu – xóa – chi tiết khuyến mãi</w:t>
      </w:r>
    </w:p>
    <w:p w14:paraId="000007EF" w14:textId="77777777" w:rsidR="00DA1E0F" w:rsidRPr="005315E3" w:rsidRDefault="00DA1E0F" w:rsidP="00EC3FE5">
      <w:pPr>
        <w:spacing w:before="41" w:after="0" w:line="240" w:lineRule="auto"/>
        <w:ind w:left="-567"/>
        <w:jc w:val="center"/>
        <w:rPr>
          <w:rFonts w:ascii="Times New Roman" w:eastAsia="Times New Roman" w:hAnsi="Times New Roman" w:cs="Times New Roman"/>
          <w:color w:val="000000"/>
          <w:sz w:val="26"/>
          <w:szCs w:val="26"/>
        </w:rPr>
      </w:pPr>
    </w:p>
    <w:p w14:paraId="000007F0"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7F1"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7F2"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7F3"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7F4"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7F5"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7C06FCDD" w14:textId="77777777" w:rsidR="00EC3FE5" w:rsidRDefault="00EC3FE5">
      <w:pPr>
        <w:rPr>
          <w:rFonts w:ascii="Times New Roman" w:eastAsia="Times New Roman" w:hAnsi="Times New Roman" w:cs="Times New Roman"/>
          <w:i/>
          <w:iCs/>
          <w:color w:val="000000"/>
          <w:sz w:val="26"/>
          <w:szCs w:val="26"/>
        </w:rPr>
      </w:pPr>
      <w:r>
        <w:rPr>
          <w:rFonts w:ascii="Times New Roman" w:eastAsia="Times New Roman" w:hAnsi="Times New Roman" w:cs="Times New Roman"/>
          <w:color w:val="000000"/>
          <w:sz w:val="26"/>
          <w:szCs w:val="26"/>
        </w:rPr>
        <w:br w:type="page"/>
      </w:r>
    </w:p>
    <w:p w14:paraId="000007F6" w14:textId="6CB1CCB4" w:rsidR="00DA1E0F"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2.1.4.15 Đặc tả Use-case “Thêm nhân viên”</w:t>
      </w:r>
    </w:p>
    <w:p w14:paraId="1C6F1628" w14:textId="77777777" w:rsidR="00EC3FE5" w:rsidRPr="00EC3FE5" w:rsidRDefault="00EC3FE5" w:rsidP="00EC3FE5"/>
    <w:tbl>
      <w:tblPr>
        <w:tblStyle w:val="affe"/>
        <w:tblW w:w="1000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660"/>
      </w:tblGrid>
      <w:tr w:rsidR="00DA1E0F" w:rsidRPr="005315E3" w14:paraId="68014D84" w14:textId="77777777" w:rsidTr="00E15758">
        <w:tc>
          <w:tcPr>
            <w:tcW w:w="3344" w:type="dxa"/>
          </w:tcPr>
          <w:p w14:paraId="000007F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Thêm nhân viên</w:t>
            </w:r>
          </w:p>
        </w:tc>
        <w:tc>
          <w:tcPr>
            <w:tcW w:w="6660" w:type="dxa"/>
          </w:tcPr>
          <w:p w14:paraId="000007F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UC11</w:t>
            </w:r>
          </w:p>
        </w:tc>
      </w:tr>
      <w:tr w:rsidR="00DA1E0F" w:rsidRPr="005315E3" w14:paraId="1507A61C" w14:textId="77777777" w:rsidTr="00E15758">
        <w:tc>
          <w:tcPr>
            <w:tcW w:w="3344" w:type="dxa"/>
          </w:tcPr>
          <w:p w14:paraId="000007F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660" w:type="dxa"/>
          </w:tcPr>
          <w:p w14:paraId="000007F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khách sạn.</w:t>
            </w:r>
          </w:p>
        </w:tc>
      </w:tr>
      <w:tr w:rsidR="00DA1E0F" w:rsidRPr="005315E3" w14:paraId="617C3BE3" w14:textId="77777777" w:rsidTr="00E15758">
        <w:tc>
          <w:tcPr>
            <w:tcW w:w="3344" w:type="dxa"/>
          </w:tcPr>
          <w:p w14:paraId="000007F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660" w:type="dxa"/>
          </w:tcPr>
          <w:p w14:paraId="000007F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Khi khách sạn có nhu cầu tuyển dụng nhân viên và có người phù hợp với vị trí công việc.</w:t>
            </w:r>
          </w:p>
          <w:p w14:paraId="000007F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muốn cấp quyền truy cập cho nhân viên lễ tân hoặc quản lý khác nhưng cùng phân quyền.</w:t>
            </w:r>
          </w:p>
        </w:tc>
      </w:tr>
      <w:tr w:rsidR="00DA1E0F" w:rsidRPr="005315E3" w14:paraId="76126ABF" w14:textId="77777777" w:rsidTr="00E15758">
        <w:tc>
          <w:tcPr>
            <w:tcW w:w="3344" w:type="dxa"/>
          </w:tcPr>
          <w:p w14:paraId="000007F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660" w:type="dxa"/>
          </w:tcPr>
          <w:p w14:paraId="000007F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thực hiện thao tác t</w:t>
            </w:r>
            <w:r w:rsidRPr="005315E3">
              <w:rPr>
                <w:rFonts w:ascii="Times New Roman" w:eastAsia="Times New Roman" w:hAnsi="Times New Roman" w:cs="Times New Roman"/>
                <w:sz w:val="26"/>
                <w:szCs w:val="26"/>
              </w:rPr>
              <w:t>hêm nhân viên vào hệ thống quản lý khách sạn.</w:t>
            </w:r>
          </w:p>
        </w:tc>
      </w:tr>
      <w:tr w:rsidR="00DA1E0F" w:rsidRPr="005315E3" w14:paraId="3B96282F" w14:textId="77777777" w:rsidTr="00E15758">
        <w:tc>
          <w:tcPr>
            <w:tcW w:w="3344" w:type="dxa"/>
          </w:tcPr>
          <w:p w14:paraId="0000080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660" w:type="dxa"/>
          </w:tcPr>
          <w:p w14:paraId="0000080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0A90643A" w14:textId="77777777" w:rsidTr="00E15758">
        <w:tc>
          <w:tcPr>
            <w:tcW w:w="3344" w:type="dxa"/>
          </w:tcPr>
          <w:p w14:paraId="0000080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660" w:type="dxa"/>
          </w:tcPr>
          <w:p w14:paraId="0000080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thêm thành công thì thêm</w:t>
            </w:r>
            <w:r w:rsidRPr="005315E3">
              <w:rPr>
                <w:rFonts w:ascii="Times New Roman" w:eastAsia="Times New Roman" w:hAnsi="Times New Roman" w:cs="Times New Roman"/>
                <w:sz w:val="26"/>
                <w:szCs w:val="26"/>
              </w:rPr>
              <w:t xml:space="preserve"> mới vào hệ thống, dữ liệu bên trong hệ thống bị thay đổi. Ngược lại, thông tin hệ thống không đổi.</w:t>
            </w:r>
          </w:p>
        </w:tc>
      </w:tr>
    </w:tbl>
    <w:p w14:paraId="00000804" w14:textId="77777777" w:rsidR="00DA1E0F" w:rsidRPr="005315E3" w:rsidRDefault="00735C55" w:rsidP="00643281">
      <w:pPr>
        <w:spacing w:before="41" w:after="0" w:line="240" w:lineRule="auto"/>
        <w:ind w:left="-426" w:firstLine="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0374E26B" wp14:editId="361EC51D">
            <wp:extent cx="6153150" cy="5024120"/>
            <wp:effectExtent l="0" t="0" r="0" b="0"/>
            <wp:docPr id="24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9"/>
                    <a:srcRect/>
                    <a:stretch>
                      <a:fillRect/>
                    </a:stretch>
                  </pic:blipFill>
                  <pic:spPr>
                    <a:xfrm>
                      <a:off x="0" y="0"/>
                      <a:ext cx="6153150" cy="5024120"/>
                    </a:xfrm>
                    <a:prstGeom prst="rect">
                      <a:avLst/>
                    </a:prstGeom>
                    <a:ln/>
                  </pic:spPr>
                </pic:pic>
              </a:graphicData>
            </a:graphic>
          </wp:inline>
        </w:drawing>
      </w:r>
    </w:p>
    <w:p w14:paraId="00000805" w14:textId="77777777" w:rsidR="00DA1E0F" w:rsidRPr="005315E3" w:rsidRDefault="00735C55" w:rsidP="00EC3FE5">
      <w:pPr>
        <w:spacing w:before="41" w:after="0" w:line="240" w:lineRule="auto"/>
        <w:ind w:left="-426" w:firstLine="142"/>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17: Use case Thêm nhân viên</w:t>
      </w:r>
    </w:p>
    <w:p w14:paraId="00000806" w14:textId="77777777" w:rsidR="00DA1E0F" w:rsidRPr="005315E3" w:rsidRDefault="00DA1E0F" w:rsidP="00643281">
      <w:pPr>
        <w:spacing w:before="41" w:after="0" w:line="240" w:lineRule="auto"/>
        <w:ind w:left="-426" w:firstLine="142"/>
        <w:jc w:val="both"/>
        <w:rPr>
          <w:rFonts w:ascii="Times New Roman" w:eastAsia="Times New Roman" w:hAnsi="Times New Roman" w:cs="Times New Roman"/>
          <w:i/>
          <w:color w:val="000000"/>
          <w:sz w:val="26"/>
          <w:szCs w:val="26"/>
        </w:rPr>
      </w:pPr>
    </w:p>
    <w:p w14:paraId="00000811" w14:textId="77777777" w:rsidR="00DA1E0F" w:rsidRPr="005315E3" w:rsidRDefault="00DA1E0F" w:rsidP="00643281">
      <w:pPr>
        <w:pStyle w:val="Heading4"/>
        <w:jc w:val="both"/>
        <w:rPr>
          <w:rFonts w:ascii="Times New Roman" w:eastAsia="Times New Roman" w:hAnsi="Times New Roman" w:cs="Times New Roman"/>
          <w:color w:val="000000"/>
          <w:sz w:val="26"/>
          <w:szCs w:val="26"/>
        </w:rPr>
      </w:pPr>
    </w:p>
    <w:p w14:paraId="5FFC193E" w14:textId="77777777" w:rsidR="00EC3FE5" w:rsidRDefault="00EC3FE5">
      <w:pPr>
        <w:rPr>
          <w:rFonts w:ascii="Times New Roman" w:eastAsia="Times New Roman" w:hAnsi="Times New Roman" w:cs="Times New Roman"/>
          <w:i/>
          <w:iCs/>
          <w:color w:val="000000"/>
          <w:sz w:val="26"/>
          <w:szCs w:val="26"/>
        </w:rPr>
      </w:pPr>
      <w:r>
        <w:rPr>
          <w:rFonts w:ascii="Times New Roman" w:eastAsia="Times New Roman" w:hAnsi="Times New Roman" w:cs="Times New Roman"/>
          <w:color w:val="000000"/>
          <w:sz w:val="26"/>
          <w:szCs w:val="26"/>
        </w:rPr>
        <w:br w:type="page"/>
      </w:r>
    </w:p>
    <w:p w14:paraId="00000812" w14:textId="331FA4A5" w:rsidR="00DA1E0F" w:rsidRPr="005315E3"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2.1.4.16 Đặc tả Use-case “Tra cứu – xóa – sửa nhân viên”</w:t>
      </w:r>
    </w:p>
    <w:p w14:paraId="00000813"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tbl>
      <w:tblPr>
        <w:tblStyle w:val="afff"/>
        <w:tblW w:w="1009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750"/>
      </w:tblGrid>
      <w:tr w:rsidR="00DA1E0F" w:rsidRPr="005315E3" w14:paraId="6061ADAE" w14:textId="77777777" w:rsidTr="00E15758">
        <w:tc>
          <w:tcPr>
            <w:tcW w:w="3344" w:type="dxa"/>
          </w:tcPr>
          <w:p w14:paraId="0000081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Tra cứu – Xóa – Sửa nhân viên</w:t>
            </w:r>
          </w:p>
        </w:tc>
        <w:tc>
          <w:tcPr>
            <w:tcW w:w="6750" w:type="dxa"/>
          </w:tcPr>
          <w:p w14:paraId="0000081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UC12</w:t>
            </w:r>
          </w:p>
        </w:tc>
      </w:tr>
      <w:tr w:rsidR="00DA1E0F" w:rsidRPr="005315E3" w14:paraId="1E50D749" w14:textId="77777777" w:rsidTr="00E15758">
        <w:tc>
          <w:tcPr>
            <w:tcW w:w="3344" w:type="dxa"/>
          </w:tcPr>
          <w:p w14:paraId="0000081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750" w:type="dxa"/>
          </w:tcPr>
          <w:p w14:paraId="0000081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khách sạn.</w:t>
            </w:r>
          </w:p>
        </w:tc>
      </w:tr>
      <w:tr w:rsidR="00DA1E0F" w:rsidRPr="005315E3" w14:paraId="1E5FD4A7" w14:textId="77777777" w:rsidTr="00E15758">
        <w:tc>
          <w:tcPr>
            <w:tcW w:w="3344" w:type="dxa"/>
          </w:tcPr>
          <w:p w14:paraId="0000081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750" w:type="dxa"/>
          </w:tcPr>
          <w:p w14:paraId="0000081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cập nhật thông tin khi nhân viên thay đổi thông tin cá nhân như số điện thoại, email, mật khẩu, … hay nhân viên đó lên chức.</w:t>
            </w:r>
          </w:p>
          <w:p w14:paraId="0000081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xóa nhân viên khi nhân viên bị đuổi khỏi khách sạn và tất cả các phiếu và hóa đơn nhân viên chịu trách nhiệm sẽ đổi</w:t>
            </w:r>
            <w:r w:rsidRPr="005315E3">
              <w:rPr>
                <w:rFonts w:ascii="Times New Roman" w:eastAsia="Times New Roman" w:hAnsi="Times New Roman" w:cs="Times New Roman"/>
                <w:sz w:val="26"/>
                <w:szCs w:val="26"/>
              </w:rPr>
              <w:t xml:space="preserve"> qua quả lý đó.</w:t>
            </w:r>
          </w:p>
          <w:p w14:paraId="0000081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Quản lý muốn tra cứu thông tin nhân viên. </w:t>
            </w:r>
          </w:p>
        </w:tc>
      </w:tr>
      <w:tr w:rsidR="00DA1E0F" w:rsidRPr="005315E3" w14:paraId="5D6DC8EF" w14:textId="77777777" w:rsidTr="00E15758">
        <w:tc>
          <w:tcPr>
            <w:tcW w:w="3344" w:type="dxa"/>
          </w:tcPr>
          <w:p w14:paraId="0000081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750" w:type="dxa"/>
          </w:tcPr>
          <w:p w14:paraId="0000081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thực hiện cả ba thao tác tra cứu, sửa và xóa trên hệ thống.</w:t>
            </w:r>
          </w:p>
        </w:tc>
      </w:tr>
      <w:tr w:rsidR="00DA1E0F" w:rsidRPr="005315E3" w14:paraId="57C2507D" w14:textId="77777777" w:rsidTr="00E15758">
        <w:tc>
          <w:tcPr>
            <w:tcW w:w="3344" w:type="dxa"/>
          </w:tcPr>
          <w:p w14:paraId="0000081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750" w:type="dxa"/>
          </w:tcPr>
          <w:p w14:paraId="0000081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5496B92E" w14:textId="77777777" w:rsidTr="00E15758">
        <w:tc>
          <w:tcPr>
            <w:tcW w:w="3344" w:type="dxa"/>
          </w:tcPr>
          <w:p w14:paraId="0000082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w:t>
            </w:r>
            <w:r w:rsidRPr="005315E3">
              <w:rPr>
                <w:rFonts w:ascii="Times New Roman" w:eastAsia="Times New Roman" w:hAnsi="Times New Roman" w:cs="Times New Roman"/>
                <w:sz w:val="26"/>
                <w:szCs w:val="26"/>
              </w:rPr>
              <w:t xml:space="preserve">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750" w:type="dxa"/>
          </w:tcPr>
          <w:p w14:paraId="0000082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xóa, sửa thành công thì dữ liệu bên trong hệ thống sẽ bị thay đổi. Ngược lại, thông tin trong hệ thống sẽ không bị thay đổi.</w:t>
            </w:r>
          </w:p>
          <w:p w14:paraId="0000082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tra cứu thông tin chi tiết thành công thì hệ</w:t>
            </w:r>
            <w:r w:rsidRPr="005315E3">
              <w:rPr>
                <w:rFonts w:ascii="Times New Roman" w:eastAsia="Times New Roman" w:hAnsi="Times New Roman" w:cs="Times New Roman"/>
                <w:sz w:val="26"/>
                <w:szCs w:val="26"/>
              </w:rPr>
              <w:t xml:space="preserve"> thống sẽ hiển thị thông tin cụ thể. Ngược lại, hiển thị hết thông tin.</w:t>
            </w:r>
          </w:p>
        </w:tc>
      </w:tr>
    </w:tbl>
    <w:p w14:paraId="00000823"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557CC3BF" wp14:editId="2E6E6AE7">
            <wp:extent cx="6061710" cy="7442200"/>
            <wp:effectExtent l="0" t="0" r="0" b="0"/>
            <wp:docPr id="24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
                    <a:srcRect/>
                    <a:stretch>
                      <a:fillRect/>
                    </a:stretch>
                  </pic:blipFill>
                  <pic:spPr>
                    <a:xfrm>
                      <a:off x="0" y="0"/>
                      <a:ext cx="6061710" cy="7442200"/>
                    </a:xfrm>
                    <a:prstGeom prst="rect">
                      <a:avLst/>
                    </a:prstGeom>
                    <a:ln/>
                  </pic:spPr>
                </pic:pic>
              </a:graphicData>
            </a:graphic>
          </wp:inline>
        </w:drawing>
      </w:r>
    </w:p>
    <w:p w14:paraId="00000825" w14:textId="65614E6A" w:rsidR="00DA1E0F" w:rsidRPr="00EC3FE5"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18: Use case Tra cứu – xóa – sửa nhân viên</w:t>
      </w:r>
    </w:p>
    <w:p w14:paraId="5F317B2B" w14:textId="77777777" w:rsidR="00EC3FE5" w:rsidRDefault="00EC3FE5">
      <w:pPr>
        <w:rPr>
          <w:rFonts w:ascii="Times New Roman" w:eastAsia="Times New Roman" w:hAnsi="Times New Roman" w:cs="Times New Roman"/>
          <w:i/>
          <w:iCs/>
          <w:color w:val="000000"/>
          <w:sz w:val="26"/>
          <w:szCs w:val="26"/>
        </w:rPr>
      </w:pPr>
      <w:r>
        <w:rPr>
          <w:rFonts w:ascii="Times New Roman" w:eastAsia="Times New Roman" w:hAnsi="Times New Roman" w:cs="Times New Roman"/>
          <w:color w:val="000000"/>
          <w:sz w:val="26"/>
          <w:szCs w:val="26"/>
        </w:rPr>
        <w:br w:type="page"/>
      </w:r>
    </w:p>
    <w:p w14:paraId="00000826" w14:textId="084F0B66" w:rsidR="00DA1E0F" w:rsidRDefault="00735C55" w:rsidP="00643281">
      <w:pPr>
        <w:pStyle w:val="Heading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2.1.4.17 Đặc tả Use-case “Tra cứu phòng”</w:t>
      </w:r>
    </w:p>
    <w:p w14:paraId="5B74F54F" w14:textId="09D911ED" w:rsidR="00EC3FE5" w:rsidRPr="00EC3FE5" w:rsidRDefault="00EC3FE5" w:rsidP="00EC3FE5"/>
    <w:tbl>
      <w:tblPr>
        <w:tblStyle w:val="afff0"/>
        <w:tblW w:w="991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570"/>
      </w:tblGrid>
      <w:tr w:rsidR="00DA1E0F" w:rsidRPr="005315E3" w14:paraId="354AF786" w14:textId="77777777" w:rsidTr="00E15758">
        <w:tc>
          <w:tcPr>
            <w:tcW w:w="3344" w:type="dxa"/>
          </w:tcPr>
          <w:p w14:paraId="0000082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Tra cứu phòng</w:t>
            </w:r>
          </w:p>
        </w:tc>
        <w:tc>
          <w:tcPr>
            <w:tcW w:w="6570" w:type="dxa"/>
          </w:tcPr>
          <w:p w14:paraId="0000082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UC15</w:t>
            </w:r>
          </w:p>
        </w:tc>
      </w:tr>
      <w:tr w:rsidR="00DA1E0F" w:rsidRPr="005315E3" w14:paraId="1806930B" w14:textId="77777777" w:rsidTr="00E15758">
        <w:tc>
          <w:tcPr>
            <w:tcW w:w="3344" w:type="dxa"/>
          </w:tcPr>
          <w:p w14:paraId="0000082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570" w:type="dxa"/>
          </w:tcPr>
          <w:p w14:paraId="0000082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4F43CBC9" w14:textId="77777777" w:rsidTr="00E15758">
        <w:tc>
          <w:tcPr>
            <w:tcW w:w="3344" w:type="dxa"/>
          </w:tcPr>
          <w:p w14:paraId="0000082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570" w:type="dxa"/>
          </w:tcPr>
          <w:p w14:paraId="0000082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đặt phòng hoặc thuê phòng tại khách sạn.</w:t>
            </w:r>
          </w:p>
          <w:p w14:paraId="0000082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tra cứu để lập phiếu đặt phòng và thuê phòng cho khách sạn.</w:t>
            </w:r>
          </w:p>
          <w:p w14:paraId="0000082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Quản lý thống kê tình trạng phòng để đưa ra chiến lược phù hợp cho khách sạn. </w:t>
            </w:r>
          </w:p>
        </w:tc>
      </w:tr>
      <w:tr w:rsidR="00DA1E0F" w:rsidRPr="005315E3" w14:paraId="76EDC019" w14:textId="77777777" w:rsidTr="00E15758">
        <w:tc>
          <w:tcPr>
            <w:tcW w:w="3344" w:type="dxa"/>
          </w:tcPr>
          <w:p w14:paraId="0000082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570" w:type="dxa"/>
          </w:tcPr>
          <w:p w14:paraId="0000083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và nhân viên có thể thực hiện tra cứu trên hệ thống.</w:t>
            </w:r>
          </w:p>
        </w:tc>
      </w:tr>
      <w:tr w:rsidR="00DA1E0F" w:rsidRPr="005315E3" w14:paraId="19EF765F" w14:textId="77777777" w:rsidTr="00E15758">
        <w:tc>
          <w:tcPr>
            <w:tcW w:w="3344" w:type="dxa"/>
          </w:tcPr>
          <w:p w14:paraId="0000083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570" w:type="dxa"/>
          </w:tcPr>
          <w:p w14:paraId="0000083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129CD496" w14:textId="77777777" w:rsidTr="00E15758">
        <w:tc>
          <w:tcPr>
            <w:tcW w:w="3344" w:type="dxa"/>
          </w:tcPr>
          <w:p w14:paraId="0000083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570" w:type="dxa"/>
          </w:tcPr>
          <w:p w14:paraId="0000083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Hệ thống hiển thị hết thông tin.</w:t>
            </w:r>
          </w:p>
        </w:tc>
      </w:tr>
    </w:tbl>
    <w:p w14:paraId="00000835" w14:textId="35FD3B93" w:rsidR="00DA1E0F" w:rsidRPr="005315E3" w:rsidRDefault="00E15758"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anchor distT="0" distB="0" distL="114300" distR="114300" simplePos="0" relativeHeight="251667968" behindDoc="0" locked="0" layoutInCell="1" allowOverlap="1" wp14:anchorId="5D07E4B3" wp14:editId="32FF742D">
            <wp:simplePos x="0" y="0"/>
            <wp:positionH relativeFrom="margin">
              <wp:align>left</wp:align>
            </wp:positionH>
            <wp:positionV relativeFrom="paragraph">
              <wp:posOffset>323701</wp:posOffset>
            </wp:positionV>
            <wp:extent cx="6134100" cy="2330450"/>
            <wp:effectExtent l="0" t="0" r="0" b="0"/>
            <wp:wrapSquare wrapText="bothSides"/>
            <wp:docPr id="24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6134100" cy="2330450"/>
                    </a:xfrm>
                    <a:prstGeom prst="rect">
                      <a:avLst/>
                    </a:prstGeom>
                    <a:ln/>
                  </pic:spPr>
                </pic:pic>
              </a:graphicData>
            </a:graphic>
          </wp:anchor>
        </w:drawing>
      </w:r>
    </w:p>
    <w:p w14:paraId="00000836" w14:textId="10886522" w:rsidR="00DA1E0F" w:rsidRPr="005315E3" w:rsidRDefault="00735C55" w:rsidP="00EC3FE5">
      <w:pPr>
        <w:spacing w:before="41"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19: Use case Tra cứu phòng</w:t>
      </w:r>
    </w:p>
    <w:p w14:paraId="00000837" w14:textId="3E9D5CC8"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38"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39"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3A"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3B"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40" w14:textId="77777777" w:rsidR="00DA1E0F" w:rsidRPr="005315E3" w:rsidRDefault="00DA1E0F" w:rsidP="00EC3FE5">
      <w:pPr>
        <w:spacing w:before="41" w:after="0" w:line="240" w:lineRule="auto"/>
        <w:jc w:val="both"/>
        <w:rPr>
          <w:rFonts w:ascii="Times New Roman" w:eastAsia="Times New Roman" w:hAnsi="Times New Roman" w:cs="Times New Roman"/>
          <w:color w:val="000000"/>
          <w:sz w:val="26"/>
          <w:szCs w:val="26"/>
        </w:rPr>
      </w:pPr>
    </w:p>
    <w:p w14:paraId="00000841" w14:textId="30F3CCD0" w:rsidR="00DA1E0F" w:rsidRDefault="00735C55" w:rsidP="00643281">
      <w:pPr>
        <w:spacing w:before="41" w:after="0" w:line="240" w:lineRule="auto"/>
        <w:ind w:left="-56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2.1.4.18 Đặc tả Use-case “Lập phiếu đặt phòng”</w:t>
      </w:r>
    </w:p>
    <w:p w14:paraId="14051DBC" w14:textId="77777777" w:rsidR="00EC3FE5" w:rsidRPr="005315E3" w:rsidRDefault="00EC3FE5" w:rsidP="00643281">
      <w:pPr>
        <w:spacing w:before="41" w:after="0" w:line="240" w:lineRule="auto"/>
        <w:ind w:left="-567"/>
        <w:jc w:val="both"/>
        <w:rPr>
          <w:rFonts w:ascii="Times New Roman" w:eastAsia="Times New Roman" w:hAnsi="Times New Roman" w:cs="Times New Roman"/>
          <w:color w:val="000000"/>
          <w:sz w:val="26"/>
          <w:szCs w:val="26"/>
        </w:rPr>
      </w:pPr>
    </w:p>
    <w:tbl>
      <w:tblPr>
        <w:tblStyle w:val="afff1"/>
        <w:tblW w:w="1018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840"/>
      </w:tblGrid>
      <w:tr w:rsidR="00DA1E0F" w:rsidRPr="005315E3" w14:paraId="25942934" w14:textId="77777777" w:rsidTr="005C22D6">
        <w:tc>
          <w:tcPr>
            <w:tcW w:w="3344" w:type="dxa"/>
          </w:tcPr>
          <w:p w14:paraId="0000084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Lập phiếu đặt phòng</w:t>
            </w:r>
          </w:p>
        </w:tc>
        <w:tc>
          <w:tcPr>
            <w:tcW w:w="6840" w:type="dxa"/>
          </w:tcPr>
          <w:p w14:paraId="0000084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UC16</w:t>
            </w:r>
          </w:p>
        </w:tc>
      </w:tr>
      <w:tr w:rsidR="00DA1E0F" w:rsidRPr="005315E3" w14:paraId="3FFD77E6" w14:textId="77777777" w:rsidTr="005C22D6">
        <w:tc>
          <w:tcPr>
            <w:tcW w:w="3344" w:type="dxa"/>
          </w:tcPr>
          <w:p w14:paraId="0000084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840" w:type="dxa"/>
          </w:tcPr>
          <w:p w14:paraId="0000084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79ED7B62" w14:textId="77777777" w:rsidTr="005C22D6">
        <w:tc>
          <w:tcPr>
            <w:tcW w:w="3344" w:type="dxa"/>
          </w:tcPr>
          <w:p w14:paraId="0000084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840" w:type="dxa"/>
          </w:tcPr>
          <w:p w14:paraId="0000084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đặt phòng tại khách sạn.</w:t>
            </w:r>
          </w:p>
          <w:p w14:paraId="0000084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lập phiếu đặt phòng theo yêu cầu khách hàng khi phòng còn trống.</w:t>
            </w:r>
          </w:p>
          <w:p w14:paraId="0000084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Quản lý có thể theo dõi số lượng phiếu đặt phòng. </w:t>
            </w:r>
          </w:p>
        </w:tc>
      </w:tr>
      <w:tr w:rsidR="00DA1E0F" w:rsidRPr="005315E3" w14:paraId="26A34DB9" w14:textId="77777777" w:rsidTr="005C22D6">
        <w:tc>
          <w:tcPr>
            <w:tcW w:w="3344" w:type="dxa"/>
          </w:tcPr>
          <w:p w14:paraId="0000084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840" w:type="dxa"/>
          </w:tcPr>
          <w:p w14:paraId="0000084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và nhân viên có thể thực hiện lập phiếu đặt phòng trên hệ thống.</w:t>
            </w:r>
          </w:p>
        </w:tc>
      </w:tr>
      <w:tr w:rsidR="00DA1E0F" w:rsidRPr="005315E3" w14:paraId="61E97411" w14:textId="77777777" w:rsidTr="005C22D6">
        <w:tc>
          <w:tcPr>
            <w:tcW w:w="3344" w:type="dxa"/>
          </w:tcPr>
          <w:p w14:paraId="0000084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840" w:type="dxa"/>
          </w:tcPr>
          <w:p w14:paraId="0000084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5416A36A" w14:textId="77777777" w:rsidTr="005C22D6">
        <w:tc>
          <w:tcPr>
            <w:tcW w:w="3344" w:type="dxa"/>
          </w:tcPr>
          <w:p w14:paraId="0000084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840" w:type="dxa"/>
          </w:tcPr>
          <w:p w14:paraId="0000084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thêm thành công, thông tin sẽ được cập nhật trong hệ thống. Ngược lại, thông tin trong hệ thống sẽ không bị thay đổi.</w:t>
            </w:r>
          </w:p>
        </w:tc>
      </w:tr>
    </w:tbl>
    <w:p w14:paraId="00000850"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5AEFA4EB" wp14:editId="3696A36A">
            <wp:extent cx="6000750" cy="7829550"/>
            <wp:effectExtent l="0" t="0" r="0" b="0"/>
            <wp:docPr id="21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6000750" cy="7829550"/>
                    </a:xfrm>
                    <a:prstGeom prst="rect">
                      <a:avLst/>
                    </a:prstGeom>
                    <a:ln/>
                  </pic:spPr>
                </pic:pic>
              </a:graphicData>
            </a:graphic>
          </wp:inline>
        </w:drawing>
      </w:r>
    </w:p>
    <w:p w14:paraId="00000851" w14:textId="77777777"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20: Use case Lập phiếu đặt p</w:t>
      </w:r>
      <w:r w:rsidRPr="005315E3">
        <w:rPr>
          <w:rFonts w:ascii="Times New Roman" w:eastAsia="Times New Roman" w:hAnsi="Times New Roman" w:cs="Times New Roman"/>
          <w:i/>
          <w:color w:val="000000"/>
          <w:sz w:val="26"/>
          <w:szCs w:val="26"/>
        </w:rPr>
        <w:t>hòng</w:t>
      </w:r>
    </w:p>
    <w:p w14:paraId="00000852" w14:textId="2352646E" w:rsidR="00DA1E0F" w:rsidRDefault="00735C55" w:rsidP="00643281">
      <w:pPr>
        <w:spacing w:before="41" w:after="0" w:line="240" w:lineRule="auto"/>
        <w:ind w:left="-56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2.1.4.19 Đặc tả Use-case “Tra cứu phiếu đặt phòng”</w:t>
      </w:r>
    </w:p>
    <w:p w14:paraId="2AE38D1B" w14:textId="4F46B360" w:rsidR="00EC3FE5" w:rsidRPr="005315E3" w:rsidRDefault="00EC3FE5" w:rsidP="00643281">
      <w:pPr>
        <w:spacing w:before="41" w:after="0" w:line="240" w:lineRule="auto"/>
        <w:ind w:left="-567"/>
        <w:jc w:val="both"/>
        <w:rPr>
          <w:rFonts w:ascii="Times New Roman" w:eastAsia="Times New Roman" w:hAnsi="Times New Roman" w:cs="Times New Roman"/>
          <w:color w:val="000000"/>
          <w:sz w:val="26"/>
          <w:szCs w:val="26"/>
        </w:rPr>
      </w:pPr>
    </w:p>
    <w:tbl>
      <w:tblPr>
        <w:tblStyle w:val="afff2"/>
        <w:tblW w:w="964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296"/>
      </w:tblGrid>
      <w:tr w:rsidR="00DA1E0F" w:rsidRPr="005315E3" w14:paraId="0388014A" w14:textId="77777777">
        <w:tc>
          <w:tcPr>
            <w:tcW w:w="3344" w:type="dxa"/>
          </w:tcPr>
          <w:p w14:paraId="0000085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Tra cứu phiếu đặt phòng</w:t>
            </w:r>
          </w:p>
        </w:tc>
        <w:tc>
          <w:tcPr>
            <w:tcW w:w="6296" w:type="dxa"/>
          </w:tcPr>
          <w:p w14:paraId="0000085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UC17</w:t>
            </w:r>
          </w:p>
        </w:tc>
      </w:tr>
      <w:tr w:rsidR="00DA1E0F" w:rsidRPr="005315E3" w14:paraId="13A616F4" w14:textId="77777777">
        <w:tc>
          <w:tcPr>
            <w:tcW w:w="3344" w:type="dxa"/>
          </w:tcPr>
          <w:p w14:paraId="0000085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296" w:type="dxa"/>
          </w:tcPr>
          <w:p w14:paraId="0000085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65CB426A" w14:textId="77777777">
        <w:tc>
          <w:tcPr>
            <w:tcW w:w="3344" w:type="dxa"/>
          </w:tcPr>
          <w:p w14:paraId="0000085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296" w:type="dxa"/>
          </w:tcPr>
          <w:p w14:paraId="0000085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thuê phòng hoặc kiểm tra thông tin đặt phòng tại khách sạn.</w:t>
            </w:r>
          </w:p>
          <w:p w14:paraId="0000085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muốn tra cứu phiếu đặt phòng theo yêu cầu khách hàng.</w:t>
            </w:r>
          </w:p>
          <w:p w14:paraId="0000085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Quản lý có thể theo dõi tình trạng phiếu đặt phòng. </w:t>
            </w:r>
          </w:p>
        </w:tc>
      </w:tr>
      <w:tr w:rsidR="00DA1E0F" w:rsidRPr="005315E3" w14:paraId="41BFCA0E" w14:textId="77777777">
        <w:tc>
          <w:tcPr>
            <w:tcW w:w="3344" w:type="dxa"/>
          </w:tcPr>
          <w:p w14:paraId="0000085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296" w:type="dxa"/>
          </w:tcPr>
          <w:p w14:paraId="0000085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và nhân viên có thể thực hiện tra cứu phiếu đặt phòng trên hệ thống.</w:t>
            </w:r>
          </w:p>
        </w:tc>
      </w:tr>
      <w:tr w:rsidR="00DA1E0F" w:rsidRPr="005315E3" w14:paraId="75B743FD" w14:textId="77777777">
        <w:tc>
          <w:tcPr>
            <w:tcW w:w="3344" w:type="dxa"/>
          </w:tcPr>
          <w:p w14:paraId="0000085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296" w:type="dxa"/>
          </w:tcPr>
          <w:p w14:paraId="0000085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12B83700" w14:textId="77777777">
        <w:tc>
          <w:tcPr>
            <w:tcW w:w="3344" w:type="dxa"/>
          </w:tcPr>
          <w:p w14:paraId="0000085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296" w:type="dxa"/>
          </w:tcPr>
          <w:p w14:paraId="0000086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Hệ thống hiển thị thông tin phiếu đặt phòng.</w:t>
            </w:r>
          </w:p>
        </w:tc>
      </w:tr>
    </w:tbl>
    <w:p w14:paraId="00000861" w14:textId="44FD23B0"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62" w14:textId="665C4270" w:rsidR="00DA1E0F" w:rsidRPr="005315E3" w:rsidRDefault="0055508C"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anchor distT="0" distB="0" distL="114300" distR="114300" simplePos="0" relativeHeight="251671040" behindDoc="0" locked="0" layoutInCell="1" allowOverlap="1" wp14:anchorId="4C07DD64" wp14:editId="1C032F1F">
            <wp:simplePos x="0" y="0"/>
            <wp:positionH relativeFrom="column">
              <wp:posOffset>-182880</wp:posOffset>
            </wp:positionH>
            <wp:positionV relativeFrom="paragraph">
              <wp:posOffset>0</wp:posOffset>
            </wp:positionV>
            <wp:extent cx="6061710" cy="3980815"/>
            <wp:effectExtent l="0" t="0" r="0" b="635"/>
            <wp:wrapTopAndBottom/>
            <wp:docPr id="21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6061710" cy="3980815"/>
                    </a:xfrm>
                    <a:prstGeom prst="rect">
                      <a:avLst/>
                    </a:prstGeom>
                    <a:ln/>
                  </pic:spPr>
                </pic:pic>
              </a:graphicData>
            </a:graphic>
          </wp:anchor>
        </w:drawing>
      </w:r>
    </w:p>
    <w:p w14:paraId="00000863" w14:textId="77777777"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21: Use case Tra cứu phiếu đặt phòng</w:t>
      </w:r>
    </w:p>
    <w:p w14:paraId="00000864" w14:textId="50EC860F" w:rsidR="00DA1E0F" w:rsidRPr="005315E3" w:rsidRDefault="00DA1E0F" w:rsidP="00643281">
      <w:pPr>
        <w:spacing w:before="41" w:after="0" w:line="240" w:lineRule="auto"/>
        <w:ind w:left="-567"/>
        <w:jc w:val="both"/>
        <w:rPr>
          <w:rFonts w:ascii="Times New Roman" w:eastAsia="Times New Roman" w:hAnsi="Times New Roman" w:cs="Times New Roman"/>
          <w:i/>
          <w:color w:val="000000"/>
          <w:sz w:val="26"/>
          <w:szCs w:val="26"/>
        </w:rPr>
      </w:pPr>
    </w:p>
    <w:p w14:paraId="0808CD29" w14:textId="6F4C4568" w:rsidR="00EC3FE5" w:rsidRDefault="00EC3FE5">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00000865" w14:textId="54B35078" w:rsidR="00DA1E0F" w:rsidRDefault="00735C55" w:rsidP="00643281">
      <w:pPr>
        <w:spacing w:before="41" w:after="0" w:line="240" w:lineRule="auto"/>
        <w:ind w:left="-56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2.1.4.20 Đặc tả Use-case “Xóa phiếu đặt phòng”</w:t>
      </w:r>
    </w:p>
    <w:p w14:paraId="7E22FCBB" w14:textId="77777777" w:rsidR="00EC3FE5" w:rsidRPr="005315E3" w:rsidRDefault="00EC3FE5" w:rsidP="00643281">
      <w:pPr>
        <w:spacing w:before="41" w:after="0" w:line="240" w:lineRule="auto"/>
        <w:ind w:left="-567"/>
        <w:jc w:val="both"/>
        <w:rPr>
          <w:rFonts w:ascii="Times New Roman" w:eastAsia="Times New Roman" w:hAnsi="Times New Roman" w:cs="Times New Roman"/>
          <w:color w:val="000000"/>
          <w:sz w:val="26"/>
          <w:szCs w:val="26"/>
        </w:rPr>
      </w:pPr>
    </w:p>
    <w:tbl>
      <w:tblPr>
        <w:tblStyle w:val="afff3"/>
        <w:tblW w:w="964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296"/>
      </w:tblGrid>
      <w:tr w:rsidR="00DA1E0F" w:rsidRPr="005315E3" w14:paraId="4022B8AB" w14:textId="77777777">
        <w:tc>
          <w:tcPr>
            <w:tcW w:w="3344" w:type="dxa"/>
          </w:tcPr>
          <w:p w14:paraId="0000086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Xóa phiếu đặt phòng</w:t>
            </w:r>
          </w:p>
        </w:tc>
        <w:tc>
          <w:tcPr>
            <w:tcW w:w="6296" w:type="dxa"/>
          </w:tcPr>
          <w:p w14:paraId="0000086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UC18</w:t>
            </w:r>
          </w:p>
        </w:tc>
      </w:tr>
      <w:tr w:rsidR="00DA1E0F" w:rsidRPr="005315E3" w14:paraId="0F133E68" w14:textId="77777777">
        <w:tc>
          <w:tcPr>
            <w:tcW w:w="3344" w:type="dxa"/>
          </w:tcPr>
          <w:p w14:paraId="0000086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296" w:type="dxa"/>
          </w:tcPr>
          <w:p w14:paraId="0000086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704DDDCA" w14:textId="77777777">
        <w:tc>
          <w:tcPr>
            <w:tcW w:w="3344" w:type="dxa"/>
          </w:tcPr>
          <w:p w14:paraId="0000086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296" w:type="dxa"/>
          </w:tcPr>
          <w:p w14:paraId="0000086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hủy phiếu đặt phòng tại khách sạn.</w:t>
            </w:r>
          </w:p>
          <w:p w14:paraId="0000086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hủy phiếu đặt phòng theo yêu cầu khách hàng khi chưa lập phiếu thuê phòng.</w:t>
            </w:r>
          </w:p>
          <w:p w14:paraId="0000086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có thể theo dõi số lượng phiếu đặt phò</w:t>
            </w:r>
            <w:r w:rsidRPr="005315E3">
              <w:rPr>
                <w:rFonts w:ascii="Times New Roman" w:eastAsia="Times New Roman" w:hAnsi="Times New Roman" w:cs="Times New Roman"/>
                <w:sz w:val="26"/>
                <w:szCs w:val="26"/>
              </w:rPr>
              <w:t xml:space="preserve">ng. </w:t>
            </w:r>
          </w:p>
        </w:tc>
      </w:tr>
      <w:tr w:rsidR="00DA1E0F" w:rsidRPr="005315E3" w14:paraId="76428F8E" w14:textId="77777777">
        <w:tc>
          <w:tcPr>
            <w:tcW w:w="3344" w:type="dxa"/>
          </w:tcPr>
          <w:p w14:paraId="0000086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296" w:type="dxa"/>
          </w:tcPr>
          <w:p w14:paraId="0000086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và nhân viên có thể thực hiện xóa phiếu đặt phòng trên hệ thống.</w:t>
            </w:r>
          </w:p>
        </w:tc>
      </w:tr>
      <w:tr w:rsidR="00DA1E0F" w:rsidRPr="005315E3" w14:paraId="728A407B" w14:textId="77777777">
        <w:tc>
          <w:tcPr>
            <w:tcW w:w="3344" w:type="dxa"/>
          </w:tcPr>
          <w:p w14:paraId="0000087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296" w:type="dxa"/>
          </w:tcPr>
          <w:p w14:paraId="0000087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3CD89F4D" w14:textId="77777777">
        <w:tc>
          <w:tcPr>
            <w:tcW w:w="3344" w:type="dxa"/>
          </w:tcPr>
          <w:p w14:paraId="0000087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296" w:type="dxa"/>
          </w:tcPr>
          <w:p w14:paraId="0000087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xóa thành công, thông tin sẽ được cập nhật trong hệ thống. Ngược lại, thông tin trong hệ thống sẽ không bị thay đổi.</w:t>
            </w:r>
          </w:p>
        </w:tc>
      </w:tr>
    </w:tbl>
    <w:p w14:paraId="00000874" w14:textId="77777777" w:rsidR="00DA1E0F" w:rsidRPr="005315E3" w:rsidRDefault="00735C55" w:rsidP="00643281">
      <w:pPr>
        <w:spacing w:before="41" w:after="0" w:line="240" w:lineRule="auto"/>
        <w:ind w:left="-142" w:hanging="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7C8B20C9" wp14:editId="0075B8EF">
            <wp:extent cx="6115050" cy="4804410"/>
            <wp:effectExtent l="0" t="0" r="0" b="0"/>
            <wp:docPr id="21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
                    <a:srcRect/>
                    <a:stretch>
                      <a:fillRect/>
                    </a:stretch>
                  </pic:blipFill>
                  <pic:spPr>
                    <a:xfrm>
                      <a:off x="0" y="0"/>
                      <a:ext cx="6115050" cy="4804410"/>
                    </a:xfrm>
                    <a:prstGeom prst="rect">
                      <a:avLst/>
                    </a:prstGeom>
                    <a:ln/>
                  </pic:spPr>
                </pic:pic>
              </a:graphicData>
            </a:graphic>
          </wp:inline>
        </w:drawing>
      </w:r>
    </w:p>
    <w:p w14:paraId="00000875" w14:textId="77777777" w:rsidR="00DA1E0F" w:rsidRPr="005315E3" w:rsidRDefault="00735C55" w:rsidP="00EC3FE5">
      <w:pPr>
        <w:spacing w:before="41" w:after="0" w:line="240" w:lineRule="auto"/>
        <w:ind w:left="-142" w:hanging="142"/>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22: Use case Xóa phiếu đặt ph</w:t>
      </w:r>
      <w:r w:rsidRPr="005315E3">
        <w:rPr>
          <w:rFonts w:ascii="Times New Roman" w:eastAsia="Times New Roman" w:hAnsi="Times New Roman" w:cs="Times New Roman"/>
          <w:i/>
          <w:color w:val="000000"/>
          <w:sz w:val="26"/>
          <w:szCs w:val="26"/>
        </w:rPr>
        <w:t>òng</w:t>
      </w:r>
    </w:p>
    <w:p w14:paraId="00000876" w14:textId="77777777" w:rsidR="00DA1E0F" w:rsidRPr="005315E3" w:rsidRDefault="00DA1E0F" w:rsidP="00643281">
      <w:pPr>
        <w:spacing w:before="41" w:after="0" w:line="240" w:lineRule="auto"/>
        <w:ind w:left="-142" w:hanging="142"/>
        <w:jc w:val="both"/>
        <w:rPr>
          <w:rFonts w:ascii="Times New Roman" w:eastAsia="Times New Roman" w:hAnsi="Times New Roman" w:cs="Times New Roman"/>
          <w:i/>
          <w:color w:val="000000"/>
          <w:sz w:val="26"/>
          <w:szCs w:val="26"/>
        </w:rPr>
      </w:pPr>
    </w:p>
    <w:p w14:paraId="00000877"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78"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79"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7A"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7B"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7C"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7D"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7E"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7F"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80"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81"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82"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83"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84" w14:textId="1F469CC7" w:rsidR="00DA1E0F" w:rsidRDefault="00735C55" w:rsidP="00643281">
      <w:pPr>
        <w:spacing w:before="41"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2.1.4.21 Đặc tả Use-case “Lập phiếu thuê phòng”</w:t>
      </w:r>
    </w:p>
    <w:p w14:paraId="72F94818" w14:textId="77777777" w:rsidR="00EC3FE5" w:rsidRPr="005315E3" w:rsidRDefault="00EC3FE5" w:rsidP="00643281">
      <w:pPr>
        <w:spacing w:before="41" w:after="0" w:line="240" w:lineRule="auto"/>
        <w:jc w:val="both"/>
        <w:rPr>
          <w:rFonts w:ascii="Times New Roman" w:eastAsia="Times New Roman" w:hAnsi="Times New Roman" w:cs="Times New Roman"/>
          <w:color w:val="000000"/>
          <w:sz w:val="26"/>
          <w:szCs w:val="26"/>
        </w:rPr>
      </w:pPr>
    </w:p>
    <w:tbl>
      <w:tblPr>
        <w:tblStyle w:val="afff4"/>
        <w:tblW w:w="964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296"/>
      </w:tblGrid>
      <w:tr w:rsidR="00DA1E0F" w:rsidRPr="005315E3" w14:paraId="5D64271C" w14:textId="77777777">
        <w:tc>
          <w:tcPr>
            <w:tcW w:w="3344" w:type="dxa"/>
          </w:tcPr>
          <w:p w14:paraId="0000088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Lập phiếu thuê phòng</w:t>
            </w:r>
          </w:p>
        </w:tc>
        <w:tc>
          <w:tcPr>
            <w:tcW w:w="6296" w:type="dxa"/>
          </w:tcPr>
          <w:p w14:paraId="0000088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UC19</w:t>
            </w:r>
          </w:p>
        </w:tc>
      </w:tr>
      <w:tr w:rsidR="00DA1E0F" w:rsidRPr="005315E3" w14:paraId="663D4AB7" w14:textId="77777777">
        <w:tc>
          <w:tcPr>
            <w:tcW w:w="3344" w:type="dxa"/>
          </w:tcPr>
          <w:p w14:paraId="0000088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296" w:type="dxa"/>
          </w:tcPr>
          <w:p w14:paraId="0000088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58683DBF" w14:textId="77777777">
        <w:tc>
          <w:tcPr>
            <w:tcW w:w="3344" w:type="dxa"/>
          </w:tcPr>
          <w:p w14:paraId="0000088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296" w:type="dxa"/>
          </w:tcPr>
          <w:p w14:paraId="0000088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thuê phòng tại khách sạn.</w:t>
            </w:r>
          </w:p>
          <w:p w14:paraId="0000088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lập phiếu thuê phòng theo yêu cầu khách hàng khi phòng còn trống.</w:t>
            </w:r>
          </w:p>
          <w:p w14:paraId="0000088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Quản lý có thể theo dõi số lượng phiếu thuê phòng. </w:t>
            </w:r>
          </w:p>
        </w:tc>
      </w:tr>
      <w:tr w:rsidR="00DA1E0F" w:rsidRPr="005315E3" w14:paraId="3215BE7A" w14:textId="77777777">
        <w:tc>
          <w:tcPr>
            <w:tcW w:w="3344" w:type="dxa"/>
          </w:tcPr>
          <w:p w14:paraId="0000088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296" w:type="dxa"/>
          </w:tcPr>
          <w:p w14:paraId="0000088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và nhân viên có thể thực hiện lập phiếu thuê phòng trên hệ thống.</w:t>
            </w:r>
          </w:p>
        </w:tc>
      </w:tr>
      <w:tr w:rsidR="00DA1E0F" w:rsidRPr="005315E3" w14:paraId="07390BFD" w14:textId="77777777">
        <w:tc>
          <w:tcPr>
            <w:tcW w:w="3344" w:type="dxa"/>
          </w:tcPr>
          <w:p w14:paraId="0000088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296" w:type="dxa"/>
          </w:tcPr>
          <w:p w14:paraId="0000089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328DAF32" w14:textId="77777777">
        <w:tc>
          <w:tcPr>
            <w:tcW w:w="3344" w:type="dxa"/>
          </w:tcPr>
          <w:p w14:paraId="0000089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296" w:type="dxa"/>
          </w:tcPr>
          <w:p w14:paraId="0000089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Nếu thêm thành công, thông tin sẽ được cập nhật trong hệ thống. Ngược lại, thông tin trong hệ thống sẽ không bị thay đổi.</w:t>
            </w:r>
          </w:p>
        </w:tc>
      </w:tr>
    </w:tbl>
    <w:p w14:paraId="00000893"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3F444A51" wp14:editId="39E3E6AF">
            <wp:extent cx="6061710" cy="6061710"/>
            <wp:effectExtent l="0" t="0" r="0" b="0"/>
            <wp:docPr id="21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5"/>
                    <a:srcRect/>
                    <a:stretch>
                      <a:fillRect/>
                    </a:stretch>
                  </pic:blipFill>
                  <pic:spPr>
                    <a:xfrm>
                      <a:off x="0" y="0"/>
                      <a:ext cx="6061710" cy="6061710"/>
                    </a:xfrm>
                    <a:prstGeom prst="rect">
                      <a:avLst/>
                    </a:prstGeom>
                    <a:ln/>
                  </pic:spPr>
                </pic:pic>
              </a:graphicData>
            </a:graphic>
          </wp:inline>
        </w:drawing>
      </w:r>
    </w:p>
    <w:p w14:paraId="00000894" w14:textId="604FBDB3" w:rsidR="00DA1E0F" w:rsidRPr="005315E3" w:rsidRDefault="00735C55" w:rsidP="00EC3FE5">
      <w:pPr>
        <w:spacing w:before="41" w:after="0" w:line="240" w:lineRule="auto"/>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 xml:space="preserve">Hình 23: Use case Lập phiếu thuê </w:t>
      </w:r>
      <w:r w:rsidRPr="005315E3">
        <w:rPr>
          <w:rFonts w:ascii="Times New Roman" w:eastAsia="Times New Roman" w:hAnsi="Times New Roman" w:cs="Times New Roman"/>
          <w:i/>
          <w:color w:val="000000"/>
          <w:sz w:val="26"/>
          <w:szCs w:val="26"/>
        </w:rPr>
        <w:t>phòng đã có phiếu đặt trước</w:t>
      </w:r>
    </w:p>
    <w:p w14:paraId="00000895"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7715A408" wp14:editId="1442CCA8">
            <wp:extent cx="6057900" cy="7829550"/>
            <wp:effectExtent l="0" t="0" r="0" b="0"/>
            <wp:docPr id="21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6"/>
                    <a:srcRect/>
                    <a:stretch>
                      <a:fillRect/>
                    </a:stretch>
                  </pic:blipFill>
                  <pic:spPr>
                    <a:xfrm>
                      <a:off x="0" y="0"/>
                      <a:ext cx="6057900" cy="7829550"/>
                    </a:xfrm>
                    <a:prstGeom prst="rect">
                      <a:avLst/>
                    </a:prstGeom>
                    <a:ln/>
                  </pic:spPr>
                </pic:pic>
              </a:graphicData>
            </a:graphic>
          </wp:inline>
        </w:drawing>
      </w:r>
    </w:p>
    <w:p w14:paraId="00000896" w14:textId="6E2D54F7" w:rsidR="00DA1E0F" w:rsidRPr="005315E3" w:rsidRDefault="00735C55" w:rsidP="00EC3FE5">
      <w:pPr>
        <w:spacing w:before="41"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24: Use case Lập phiếu thuê phòng khi chưa có phiếu đặt trước</w:t>
      </w:r>
    </w:p>
    <w:p w14:paraId="00000897" w14:textId="5C2178DF" w:rsidR="00DA1E0F" w:rsidRDefault="00735C55" w:rsidP="00643281">
      <w:pPr>
        <w:spacing w:before="41" w:after="0" w:line="240" w:lineRule="auto"/>
        <w:ind w:left="-56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2.1.4.22 Đặc tả Use-case “Tra cứu phiếu thuê phòng”</w:t>
      </w:r>
    </w:p>
    <w:p w14:paraId="0B26E7A5" w14:textId="77777777" w:rsidR="00EC3FE5" w:rsidRPr="005315E3" w:rsidRDefault="00EC3FE5" w:rsidP="00643281">
      <w:pPr>
        <w:spacing w:before="41" w:after="0" w:line="240" w:lineRule="auto"/>
        <w:ind w:left="-567"/>
        <w:jc w:val="both"/>
        <w:rPr>
          <w:rFonts w:ascii="Times New Roman" w:eastAsia="Times New Roman" w:hAnsi="Times New Roman" w:cs="Times New Roman"/>
          <w:color w:val="000000"/>
          <w:sz w:val="26"/>
          <w:szCs w:val="26"/>
        </w:rPr>
      </w:pPr>
    </w:p>
    <w:tbl>
      <w:tblPr>
        <w:tblStyle w:val="afff5"/>
        <w:tblW w:w="1018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840"/>
      </w:tblGrid>
      <w:tr w:rsidR="00DA1E0F" w:rsidRPr="005315E3" w14:paraId="0086D32E" w14:textId="77777777" w:rsidTr="00F56ABD">
        <w:tc>
          <w:tcPr>
            <w:tcW w:w="3344" w:type="dxa"/>
          </w:tcPr>
          <w:p w14:paraId="0000089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Tra cứu phiếu thuê phòng</w:t>
            </w:r>
          </w:p>
        </w:tc>
        <w:tc>
          <w:tcPr>
            <w:tcW w:w="6840" w:type="dxa"/>
          </w:tcPr>
          <w:p w14:paraId="00000899"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UC20</w:t>
            </w:r>
          </w:p>
        </w:tc>
      </w:tr>
      <w:tr w:rsidR="00DA1E0F" w:rsidRPr="005315E3" w14:paraId="4F604029" w14:textId="77777777" w:rsidTr="00F56ABD">
        <w:tc>
          <w:tcPr>
            <w:tcW w:w="3344" w:type="dxa"/>
          </w:tcPr>
          <w:p w14:paraId="0000089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840" w:type="dxa"/>
          </w:tcPr>
          <w:p w14:paraId="0000089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3A8A446E" w14:textId="77777777" w:rsidTr="00F56ABD">
        <w:tc>
          <w:tcPr>
            <w:tcW w:w="3344" w:type="dxa"/>
          </w:tcPr>
          <w:p w14:paraId="0000089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840" w:type="dxa"/>
          </w:tcPr>
          <w:p w14:paraId="0000089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Khách hàng yêu cầu kiểm tra thông tin thuê phòng hoặc lập hóa đơn tại khách sạn.</w:t>
            </w:r>
          </w:p>
          <w:p w14:paraId="0000089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muốn tra cứu phiếu thuê phòng theo yêu cầu khách hàng hoặc lập hóa đơn.</w:t>
            </w:r>
          </w:p>
          <w:p w14:paraId="0000089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có thể theo dõ</w:t>
            </w:r>
            <w:r w:rsidRPr="005315E3">
              <w:rPr>
                <w:rFonts w:ascii="Times New Roman" w:eastAsia="Times New Roman" w:hAnsi="Times New Roman" w:cs="Times New Roman"/>
                <w:sz w:val="26"/>
                <w:szCs w:val="26"/>
              </w:rPr>
              <w:t xml:space="preserve">i tình trạng phiếu thuê phòng. </w:t>
            </w:r>
          </w:p>
        </w:tc>
      </w:tr>
      <w:tr w:rsidR="00DA1E0F" w:rsidRPr="005315E3" w14:paraId="6570059A" w14:textId="77777777" w:rsidTr="00F56ABD">
        <w:tc>
          <w:tcPr>
            <w:tcW w:w="3344" w:type="dxa"/>
          </w:tcPr>
          <w:p w14:paraId="000008A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840" w:type="dxa"/>
          </w:tcPr>
          <w:p w14:paraId="000008A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và nhân viên có thể thực hiện tra cứu phiếu thuê phòng trên hệ thống.</w:t>
            </w:r>
          </w:p>
        </w:tc>
      </w:tr>
      <w:tr w:rsidR="00DA1E0F" w:rsidRPr="005315E3" w14:paraId="1593D664" w14:textId="77777777" w:rsidTr="00F56ABD">
        <w:tc>
          <w:tcPr>
            <w:tcW w:w="3344" w:type="dxa"/>
          </w:tcPr>
          <w:p w14:paraId="000008A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840" w:type="dxa"/>
          </w:tcPr>
          <w:p w14:paraId="000008A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63946DF4" w14:textId="77777777" w:rsidTr="00F56ABD">
        <w:tc>
          <w:tcPr>
            <w:tcW w:w="3344" w:type="dxa"/>
          </w:tcPr>
          <w:p w14:paraId="000008A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840" w:type="dxa"/>
          </w:tcPr>
          <w:p w14:paraId="000008A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Hệ thống hiển thị thông tin phiếu thuê phòng.</w:t>
            </w:r>
          </w:p>
        </w:tc>
      </w:tr>
    </w:tbl>
    <w:p w14:paraId="000008A6"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61B20559" wp14:editId="058409A4">
            <wp:extent cx="6115050" cy="4530725"/>
            <wp:effectExtent l="0" t="0" r="0" b="0"/>
            <wp:docPr id="2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7"/>
                    <a:srcRect/>
                    <a:stretch>
                      <a:fillRect/>
                    </a:stretch>
                  </pic:blipFill>
                  <pic:spPr>
                    <a:xfrm>
                      <a:off x="0" y="0"/>
                      <a:ext cx="6115050" cy="4530725"/>
                    </a:xfrm>
                    <a:prstGeom prst="rect">
                      <a:avLst/>
                    </a:prstGeom>
                    <a:ln/>
                  </pic:spPr>
                </pic:pic>
              </a:graphicData>
            </a:graphic>
          </wp:inline>
        </w:drawing>
      </w:r>
    </w:p>
    <w:p w14:paraId="000008A7" w14:textId="77777777" w:rsidR="00DA1E0F" w:rsidRPr="005315E3" w:rsidRDefault="00735C55" w:rsidP="00EC3FE5">
      <w:pPr>
        <w:spacing w:before="41"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25: Use case Tra cứu phiếu thuê phòng</w:t>
      </w:r>
    </w:p>
    <w:p w14:paraId="000008A8" w14:textId="77777777" w:rsidR="00DA1E0F" w:rsidRPr="005315E3" w:rsidRDefault="00DA1E0F" w:rsidP="00643281">
      <w:pPr>
        <w:spacing w:before="41" w:after="0" w:line="240" w:lineRule="auto"/>
        <w:ind w:left="-284"/>
        <w:jc w:val="both"/>
        <w:rPr>
          <w:rFonts w:ascii="Times New Roman" w:eastAsia="Times New Roman" w:hAnsi="Times New Roman" w:cs="Times New Roman"/>
          <w:i/>
          <w:color w:val="000000"/>
          <w:sz w:val="26"/>
          <w:szCs w:val="26"/>
        </w:rPr>
      </w:pPr>
    </w:p>
    <w:p w14:paraId="000008A9"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AA"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AB"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AC"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AD"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AE"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AF"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B0"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B1"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B2"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B3"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B4"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B5"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B6"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B7"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8B8" w14:textId="77777777" w:rsidR="00DA1E0F" w:rsidRPr="005315E3" w:rsidRDefault="00735C55" w:rsidP="00643281">
      <w:pPr>
        <w:spacing w:before="41" w:after="0" w:line="240" w:lineRule="auto"/>
        <w:ind w:left="-56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2.1.4.23 Đặc tả Use-case “Quản lý quy định”</w:t>
      </w:r>
    </w:p>
    <w:p w14:paraId="000008B9"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tbl>
      <w:tblPr>
        <w:tblStyle w:val="afff6"/>
        <w:tblW w:w="1009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4"/>
        <w:gridCol w:w="6750"/>
      </w:tblGrid>
      <w:tr w:rsidR="00DA1E0F" w:rsidRPr="005315E3" w14:paraId="504B0940" w14:textId="77777777" w:rsidTr="00F56ABD">
        <w:tc>
          <w:tcPr>
            <w:tcW w:w="3344" w:type="dxa"/>
          </w:tcPr>
          <w:p w14:paraId="000008BA"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Use-case: Quản lý quy định</w:t>
            </w:r>
          </w:p>
        </w:tc>
        <w:tc>
          <w:tcPr>
            <w:tcW w:w="6750" w:type="dxa"/>
          </w:tcPr>
          <w:p w14:paraId="000008B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Use-case: UC21</w:t>
            </w:r>
          </w:p>
        </w:tc>
      </w:tr>
      <w:tr w:rsidR="00DA1E0F" w:rsidRPr="005315E3" w14:paraId="69AEAD65" w14:textId="77777777" w:rsidTr="00F56ABD">
        <w:tc>
          <w:tcPr>
            <w:tcW w:w="3344" w:type="dxa"/>
          </w:tcPr>
          <w:p w14:paraId="000008BC"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Tác nhân chính:</w:t>
            </w:r>
          </w:p>
        </w:tc>
        <w:tc>
          <w:tcPr>
            <w:tcW w:w="6750" w:type="dxa"/>
          </w:tcPr>
          <w:p w14:paraId="000008BD"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và nhân viên lễ tân khách sạn.</w:t>
            </w:r>
          </w:p>
        </w:tc>
      </w:tr>
      <w:tr w:rsidR="00DA1E0F" w:rsidRPr="005315E3" w14:paraId="6D3EF107" w14:textId="77777777" w:rsidTr="00F56ABD">
        <w:tc>
          <w:tcPr>
            <w:tcW w:w="3344" w:type="dxa"/>
          </w:tcPr>
          <w:p w14:paraId="000008BE"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Các bên liên quan: </w:t>
            </w:r>
          </w:p>
        </w:tc>
        <w:tc>
          <w:tcPr>
            <w:tcW w:w="6750" w:type="dxa"/>
          </w:tcPr>
          <w:p w14:paraId="000008B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Quản lý muốn thêm hoặc tra cứu các quy định để tăng năng suất trong quá trình làm.</w:t>
            </w:r>
          </w:p>
          <w:p w14:paraId="000008C0"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Nhân viên tra cứu quy định để thực hiện đúng các quy tắc, tránh xảy ra sai sót. </w:t>
            </w:r>
          </w:p>
        </w:tc>
      </w:tr>
      <w:tr w:rsidR="00DA1E0F" w:rsidRPr="005315E3" w14:paraId="22B1849E" w14:textId="77777777" w:rsidTr="00F56ABD">
        <w:tc>
          <w:tcPr>
            <w:tcW w:w="3344" w:type="dxa"/>
          </w:tcPr>
          <w:p w14:paraId="000008C1"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Mô tả:</w:t>
            </w:r>
          </w:p>
        </w:tc>
        <w:tc>
          <w:tcPr>
            <w:tcW w:w="6750" w:type="dxa"/>
          </w:tcPr>
          <w:p w14:paraId="000008C2"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Use-case cho phép quản lý thực hiện cả thao tác tra cứu và thêm quy định trên hệ thố</w:t>
            </w:r>
            <w:r w:rsidRPr="005315E3">
              <w:rPr>
                <w:rFonts w:ascii="Times New Roman" w:eastAsia="Times New Roman" w:hAnsi="Times New Roman" w:cs="Times New Roman"/>
                <w:sz w:val="26"/>
                <w:szCs w:val="26"/>
              </w:rPr>
              <w:t>ng nhưng nhân viên chỉ có thể xem các quy định hiện có.</w:t>
            </w:r>
          </w:p>
        </w:tc>
      </w:tr>
      <w:tr w:rsidR="00DA1E0F" w:rsidRPr="005315E3" w14:paraId="0F396A9B" w14:textId="77777777" w:rsidTr="00F56ABD">
        <w:tc>
          <w:tcPr>
            <w:tcW w:w="3344" w:type="dxa"/>
          </w:tcPr>
          <w:p w14:paraId="000008C3"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Trạng thái hệ thống khi bắt đầu Use-case:</w:t>
            </w:r>
          </w:p>
        </w:tc>
        <w:tc>
          <w:tcPr>
            <w:tcW w:w="6750" w:type="dxa"/>
          </w:tcPr>
          <w:p w14:paraId="000008C4"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Người dùng phải đăng nhập vào hệ thống.</w:t>
            </w:r>
          </w:p>
        </w:tc>
      </w:tr>
      <w:tr w:rsidR="00DA1E0F" w:rsidRPr="005315E3" w14:paraId="28BB818B" w14:textId="77777777" w:rsidTr="00F56ABD">
        <w:tc>
          <w:tcPr>
            <w:tcW w:w="3344" w:type="dxa"/>
          </w:tcPr>
          <w:p w14:paraId="000008C5"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Trạng thái hệ thống sau khi thực hiện xong Use-case: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r w:rsidRPr="005315E3">
              <w:rPr>
                <w:rFonts w:ascii="Times New Roman" w:eastAsia="Times New Roman" w:hAnsi="Times New Roman" w:cs="Times New Roman"/>
                <w:sz w:val="26"/>
                <w:szCs w:val="26"/>
              </w:rPr>
              <w:t xml:space="preserve">                                                                                                 </w:t>
            </w:r>
          </w:p>
        </w:tc>
        <w:tc>
          <w:tcPr>
            <w:tcW w:w="6750" w:type="dxa"/>
          </w:tcPr>
          <w:p w14:paraId="000008C6"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Nếu thêm thành công thì dữ liệu bên trong hệ thống sẽ bị thay đổi. </w:t>
            </w:r>
          </w:p>
          <w:p w14:paraId="000008C7"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Ngược lại, thông tin trong hệ thống sẽ không bị thay đổi.</w:t>
            </w:r>
          </w:p>
          <w:p w14:paraId="000008C8"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Hệ thống hiển thị thông tin quy </w:t>
            </w:r>
            <w:r w:rsidRPr="005315E3">
              <w:rPr>
                <w:rFonts w:ascii="Times New Roman" w:eastAsia="Times New Roman" w:hAnsi="Times New Roman" w:cs="Times New Roman"/>
                <w:sz w:val="26"/>
                <w:szCs w:val="26"/>
              </w:rPr>
              <w:t>định.</w:t>
            </w:r>
          </w:p>
        </w:tc>
      </w:tr>
    </w:tbl>
    <w:p w14:paraId="000008C9"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lastRenderedPageBreak/>
        <w:drawing>
          <wp:inline distT="0" distB="0" distL="0" distR="0" wp14:anchorId="3572980B" wp14:editId="083FB212">
            <wp:extent cx="6061710" cy="5382895"/>
            <wp:effectExtent l="0" t="0" r="0" b="0"/>
            <wp:docPr id="21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6061710" cy="5382895"/>
                    </a:xfrm>
                    <a:prstGeom prst="rect">
                      <a:avLst/>
                    </a:prstGeom>
                    <a:ln/>
                  </pic:spPr>
                </pic:pic>
              </a:graphicData>
            </a:graphic>
          </wp:inline>
        </w:drawing>
      </w:r>
    </w:p>
    <w:p w14:paraId="000008CA" w14:textId="77777777" w:rsidR="00DA1E0F" w:rsidRPr="005315E3" w:rsidRDefault="00735C55" w:rsidP="00EC3FE5">
      <w:pPr>
        <w:spacing w:before="41"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26: Use case Quản lý quy định</w:t>
      </w:r>
    </w:p>
    <w:p w14:paraId="000008CB"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CC"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CD"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CE"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CF"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D0"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D1"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D2"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D3"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D4"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D5"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08D8"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8D9" w14:textId="77777777" w:rsidR="00DA1E0F" w:rsidRPr="005315E3" w:rsidRDefault="00735C55" w:rsidP="00F75FAE">
      <w:pPr>
        <w:pStyle w:val="Heading1"/>
        <w:numPr>
          <w:ilvl w:val="0"/>
          <w:numId w:val="0"/>
        </w:numPr>
        <w:ind w:firstLine="720"/>
        <w:rPr>
          <w:b w:val="0"/>
          <w:color w:val="000000"/>
        </w:rPr>
      </w:pPr>
      <w:bookmarkStart w:id="12" w:name="_Toc76856323"/>
      <w:r w:rsidRPr="005315E3">
        <w:rPr>
          <w:b w:val="0"/>
          <w:color w:val="000000"/>
        </w:rPr>
        <w:lastRenderedPageBreak/>
        <w:t>CHƯƠNG 3: THIẾT KẾ SEQUENCE DIAGRAM</w:t>
      </w:r>
      <w:bookmarkEnd w:id="12"/>
    </w:p>
    <w:p w14:paraId="000008DA" w14:textId="77777777" w:rsidR="00DA1E0F" w:rsidRPr="005315E3" w:rsidRDefault="00DA1E0F" w:rsidP="00643281">
      <w:pPr>
        <w:spacing w:before="41" w:after="0" w:line="240" w:lineRule="auto"/>
        <w:ind w:left="-567"/>
        <w:jc w:val="both"/>
        <w:rPr>
          <w:rFonts w:ascii="Times New Roman" w:eastAsia="Times New Roman" w:hAnsi="Times New Roman" w:cs="Times New Roman"/>
          <w:b/>
          <w:color w:val="000000"/>
          <w:sz w:val="32"/>
          <w:szCs w:val="32"/>
        </w:rPr>
      </w:pPr>
    </w:p>
    <w:p w14:paraId="000008DB" w14:textId="77777777" w:rsidR="00DA1E0F" w:rsidRPr="005315E3" w:rsidRDefault="00735C55" w:rsidP="00643281">
      <w:pPr>
        <w:ind w:left="-284" w:right="48" w:firstLine="426"/>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Sơ đồ tuần tự (Sequence diagram) là sơ đồ tương tác theo trật tự thời gian, giúp cho người đọc hiểu rõ các giao tiếp giữa các đối tượng bằng thông điệp. Khi hiện thực hóa use case, sơ đồ tuần tự biểu diễn những đối tượng tham gia trong use case và các thôn</w:t>
      </w:r>
      <w:r w:rsidRPr="005315E3">
        <w:rPr>
          <w:rFonts w:ascii="Times New Roman" w:eastAsia="Times New Roman" w:hAnsi="Times New Roman" w:cs="Times New Roman"/>
          <w:sz w:val="26"/>
          <w:szCs w:val="26"/>
        </w:rPr>
        <w:t>g điệp được gửi giữa các đối tượng theo trình tự thời gian, minh họa các kịch bản đặc trưng của quy trình xử lý trong một use case.</w:t>
      </w:r>
    </w:p>
    <w:p w14:paraId="000008DC" w14:textId="77777777" w:rsidR="00DA1E0F" w:rsidRPr="005315E3" w:rsidRDefault="00735C55" w:rsidP="00643281">
      <w:pPr>
        <w:numPr>
          <w:ilvl w:val="1"/>
          <w:numId w:val="13"/>
        </w:numPr>
        <w:pBdr>
          <w:top w:val="nil"/>
          <w:left w:val="nil"/>
          <w:bottom w:val="nil"/>
          <w:right w:val="nil"/>
          <w:between w:val="nil"/>
        </w:pBdr>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Đăng nhập</w:t>
      </w:r>
    </w:p>
    <w:p w14:paraId="000008DD" w14:textId="77777777" w:rsidR="00DA1E0F" w:rsidRPr="005315E3" w:rsidRDefault="00735C55" w:rsidP="00643281">
      <w:pPr>
        <w:spacing w:before="41" w:after="0" w:line="240" w:lineRule="auto"/>
        <w:ind w:left="-284"/>
        <w:jc w:val="both"/>
        <w:rPr>
          <w:rFonts w:ascii="Times New Roman" w:eastAsia="Times New Roman" w:hAnsi="Times New Roman" w:cs="Times New Roman"/>
          <w:b/>
          <w:color w:val="000000"/>
          <w:sz w:val="32"/>
          <w:szCs w:val="32"/>
        </w:rPr>
      </w:pPr>
      <w:r w:rsidRPr="005315E3">
        <w:rPr>
          <w:rFonts w:ascii="Times New Roman" w:eastAsia="Times New Roman" w:hAnsi="Times New Roman" w:cs="Times New Roman"/>
          <w:b/>
          <w:noProof/>
          <w:color w:val="000000"/>
          <w:sz w:val="32"/>
          <w:szCs w:val="32"/>
        </w:rPr>
        <w:drawing>
          <wp:inline distT="0" distB="0" distL="0" distR="0" wp14:anchorId="0E9F0860" wp14:editId="06110852">
            <wp:extent cx="6096000" cy="5655945"/>
            <wp:effectExtent l="0" t="0" r="0" b="0"/>
            <wp:docPr id="22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
                    <a:srcRect/>
                    <a:stretch>
                      <a:fillRect/>
                    </a:stretch>
                  </pic:blipFill>
                  <pic:spPr>
                    <a:xfrm>
                      <a:off x="0" y="0"/>
                      <a:ext cx="6096000" cy="5655945"/>
                    </a:xfrm>
                    <a:prstGeom prst="rect">
                      <a:avLst/>
                    </a:prstGeom>
                    <a:ln/>
                  </pic:spPr>
                </pic:pic>
              </a:graphicData>
            </a:graphic>
          </wp:inline>
        </w:drawing>
      </w:r>
    </w:p>
    <w:p w14:paraId="000008DE" w14:textId="6E91563E" w:rsidR="00DA1E0F" w:rsidRPr="005315E3" w:rsidRDefault="00735C55" w:rsidP="00EC3FE5">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27</w:t>
      </w:r>
      <w:r w:rsidRPr="005315E3">
        <w:rPr>
          <w:rFonts w:ascii="Times New Roman" w:eastAsia="Times New Roman" w:hAnsi="Times New Roman" w:cs="Times New Roman"/>
          <w:i/>
          <w:color w:val="000000"/>
          <w:sz w:val="26"/>
          <w:szCs w:val="26"/>
        </w:rPr>
        <w:t>: Sequence diagram Đăng nhập</w:t>
      </w:r>
    </w:p>
    <w:p w14:paraId="0514F923" w14:textId="10A657AF" w:rsidR="00DA1E0F" w:rsidRPr="005315E3" w:rsidRDefault="00EC3FE5" w:rsidP="00EC3FE5">
      <w:pP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br w:type="page"/>
      </w:r>
    </w:p>
    <w:p w14:paraId="000008E0" w14:textId="77777777" w:rsidR="00DA1E0F" w:rsidRPr="005315E3" w:rsidRDefault="00735C55" w:rsidP="00643281">
      <w:pPr>
        <w:numPr>
          <w:ilvl w:val="1"/>
          <w:numId w:val="13"/>
        </w:numPr>
        <w:pBdr>
          <w:top w:val="nil"/>
          <w:left w:val="nil"/>
          <w:bottom w:val="nil"/>
          <w:right w:val="nil"/>
          <w:between w:val="nil"/>
        </w:pBdr>
        <w:spacing w:before="41"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Sequence Diagram Đăng xuất</w:t>
      </w:r>
    </w:p>
    <w:p w14:paraId="000008E1" w14:textId="77777777" w:rsidR="00DA1E0F" w:rsidRPr="005315E3" w:rsidRDefault="00735C55" w:rsidP="00643281">
      <w:pPr>
        <w:pBdr>
          <w:top w:val="nil"/>
          <w:left w:val="nil"/>
          <w:bottom w:val="nil"/>
          <w:right w:val="nil"/>
          <w:between w:val="nil"/>
        </w:pBdr>
        <w:spacing w:after="0" w:line="240" w:lineRule="auto"/>
        <w:ind w:left="10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5678E32A" wp14:editId="76AFB6FE">
            <wp:extent cx="5705475" cy="3781425"/>
            <wp:effectExtent l="0" t="0" r="0" b="0"/>
            <wp:docPr id="22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0"/>
                    <a:srcRect/>
                    <a:stretch>
                      <a:fillRect/>
                    </a:stretch>
                  </pic:blipFill>
                  <pic:spPr>
                    <a:xfrm>
                      <a:off x="0" y="0"/>
                      <a:ext cx="5705475" cy="3781425"/>
                    </a:xfrm>
                    <a:prstGeom prst="rect">
                      <a:avLst/>
                    </a:prstGeom>
                    <a:ln/>
                  </pic:spPr>
                </pic:pic>
              </a:graphicData>
            </a:graphic>
          </wp:inline>
        </w:drawing>
      </w:r>
    </w:p>
    <w:p w14:paraId="000008E2" w14:textId="587E8F3E" w:rsidR="00DA1E0F" w:rsidRPr="005315E3" w:rsidRDefault="00735C55" w:rsidP="00EC3FE5">
      <w:pPr>
        <w:pBdr>
          <w:top w:val="nil"/>
          <w:left w:val="nil"/>
          <w:bottom w:val="nil"/>
          <w:right w:val="nil"/>
          <w:between w:val="nil"/>
        </w:pBdr>
        <w:spacing w:after="0" w:line="240" w:lineRule="auto"/>
        <w:ind w:left="106"/>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28</w:t>
      </w:r>
      <w:r w:rsidRPr="005315E3">
        <w:rPr>
          <w:rFonts w:ascii="Times New Roman" w:eastAsia="Times New Roman" w:hAnsi="Times New Roman" w:cs="Times New Roman"/>
          <w:i/>
          <w:color w:val="000000"/>
          <w:sz w:val="26"/>
          <w:szCs w:val="26"/>
        </w:rPr>
        <w:t>: Sequence diagram Đăng xuất</w:t>
      </w:r>
    </w:p>
    <w:p w14:paraId="000008E3"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4"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5"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6"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7"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8"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9"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A"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B"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C"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D"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E"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EF"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0"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1"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2"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3"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4"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5"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6" w14:textId="0A4A1FFC" w:rsidR="00EC3FE5" w:rsidRDefault="00EC3FE5">
      <w:pP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br w:type="page"/>
      </w:r>
    </w:p>
    <w:p w14:paraId="58B9AD95"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7" w14:textId="77777777" w:rsidR="00DA1E0F" w:rsidRPr="005315E3" w:rsidRDefault="00735C55" w:rsidP="00643281">
      <w:pPr>
        <w:numPr>
          <w:ilvl w:val="1"/>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phòng – tra cứu phòng</w:t>
      </w:r>
    </w:p>
    <w:p w14:paraId="000008F8" w14:textId="77777777" w:rsidR="00DA1E0F" w:rsidRPr="005315E3" w:rsidRDefault="00735C55" w:rsidP="00643281">
      <w:pPr>
        <w:pBdr>
          <w:top w:val="nil"/>
          <w:left w:val="nil"/>
          <w:bottom w:val="nil"/>
          <w:right w:val="nil"/>
          <w:between w:val="nil"/>
        </w:pBdr>
        <w:spacing w:after="0" w:line="240" w:lineRule="auto"/>
        <w:ind w:left="10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4E0C2E53" wp14:editId="445A1053">
            <wp:extent cx="5972175" cy="5474970"/>
            <wp:effectExtent l="0" t="0" r="0" b="0"/>
            <wp:docPr id="22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1"/>
                    <a:srcRect/>
                    <a:stretch>
                      <a:fillRect/>
                    </a:stretch>
                  </pic:blipFill>
                  <pic:spPr>
                    <a:xfrm>
                      <a:off x="0" y="0"/>
                      <a:ext cx="5972175" cy="5474970"/>
                    </a:xfrm>
                    <a:prstGeom prst="rect">
                      <a:avLst/>
                    </a:prstGeom>
                    <a:ln/>
                  </pic:spPr>
                </pic:pic>
              </a:graphicData>
            </a:graphic>
          </wp:inline>
        </w:drawing>
      </w:r>
    </w:p>
    <w:p w14:paraId="000008F9" w14:textId="77777777" w:rsidR="00DA1E0F" w:rsidRPr="005315E3" w:rsidRDefault="00735C55" w:rsidP="00EC3FE5">
      <w:pPr>
        <w:pBdr>
          <w:top w:val="nil"/>
          <w:left w:val="nil"/>
          <w:bottom w:val="nil"/>
          <w:right w:val="nil"/>
          <w:between w:val="nil"/>
        </w:pBdr>
        <w:spacing w:after="0" w:line="240" w:lineRule="auto"/>
        <w:ind w:left="106"/>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29: Sequence diagram Tra cứu phòng</w:t>
      </w:r>
    </w:p>
    <w:p w14:paraId="000008FA"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B"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C"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D"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E"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8FF"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00"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01"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02"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03"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04"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05"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06" w14:textId="77777777" w:rsidR="00DA1E0F" w:rsidRPr="005315E3" w:rsidRDefault="00735C55" w:rsidP="00643281">
      <w:pPr>
        <w:numPr>
          <w:ilvl w:val="1"/>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nhân viên – thêm nhân viên</w:t>
      </w:r>
    </w:p>
    <w:p w14:paraId="00000907" w14:textId="77777777" w:rsidR="00DA1E0F" w:rsidRPr="005315E3" w:rsidRDefault="00735C55" w:rsidP="00643281">
      <w:pPr>
        <w:pBdr>
          <w:top w:val="nil"/>
          <w:left w:val="nil"/>
          <w:bottom w:val="nil"/>
          <w:right w:val="nil"/>
          <w:between w:val="nil"/>
        </w:pBdr>
        <w:spacing w:after="0" w:line="240" w:lineRule="auto"/>
        <w:ind w:left="10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4E3128C0" wp14:editId="4EF53D78">
            <wp:extent cx="5972175" cy="6910705"/>
            <wp:effectExtent l="0" t="0" r="0" b="0"/>
            <wp:docPr id="1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972175" cy="6910705"/>
                    </a:xfrm>
                    <a:prstGeom prst="rect">
                      <a:avLst/>
                    </a:prstGeom>
                    <a:ln/>
                  </pic:spPr>
                </pic:pic>
              </a:graphicData>
            </a:graphic>
          </wp:inline>
        </w:drawing>
      </w:r>
    </w:p>
    <w:p w14:paraId="00000908" w14:textId="77777777" w:rsidR="00DA1E0F" w:rsidRPr="005315E3" w:rsidRDefault="00735C55" w:rsidP="00EC3FE5">
      <w:pPr>
        <w:pBdr>
          <w:top w:val="nil"/>
          <w:left w:val="nil"/>
          <w:bottom w:val="nil"/>
          <w:right w:val="nil"/>
          <w:between w:val="nil"/>
        </w:pBdr>
        <w:spacing w:after="0" w:line="240" w:lineRule="auto"/>
        <w:ind w:left="106"/>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30: Sequence diagram Thêm nhân viên</w:t>
      </w:r>
    </w:p>
    <w:p w14:paraId="00000909"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0A"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0B"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0C"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0D" w14:textId="77777777" w:rsidR="00DA1E0F" w:rsidRPr="005315E3" w:rsidRDefault="00735C55" w:rsidP="00643281">
      <w:pPr>
        <w:numPr>
          <w:ilvl w:val="1"/>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nhân viên – xóa nhân viên</w:t>
      </w:r>
    </w:p>
    <w:p w14:paraId="0000090E" w14:textId="77777777" w:rsidR="00DA1E0F" w:rsidRPr="005315E3" w:rsidRDefault="00735C55" w:rsidP="00643281">
      <w:pPr>
        <w:pBdr>
          <w:top w:val="nil"/>
          <w:left w:val="nil"/>
          <w:bottom w:val="nil"/>
          <w:right w:val="nil"/>
          <w:between w:val="nil"/>
        </w:pBdr>
        <w:spacing w:after="0" w:line="240" w:lineRule="auto"/>
        <w:ind w:left="10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3143F7C4" wp14:editId="1784E582">
            <wp:extent cx="5972175" cy="6303645"/>
            <wp:effectExtent l="0" t="0" r="0" b="0"/>
            <wp:docPr id="1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972175" cy="6303645"/>
                    </a:xfrm>
                    <a:prstGeom prst="rect">
                      <a:avLst/>
                    </a:prstGeom>
                    <a:ln/>
                  </pic:spPr>
                </pic:pic>
              </a:graphicData>
            </a:graphic>
          </wp:inline>
        </w:drawing>
      </w:r>
    </w:p>
    <w:p w14:paraId="0000090F" w14:textId="77777777" w:rsidR="00DA1E0F" w:rsidRPr="005315E3" w:rsidRDefault="00735C55" w:rsidP="00EC3FE5">
      <w:pPr>
        <w:pBdr>
          <w:top w:val="nil"/>
          <w:left w:val="nil"/>
          <w:bottom w:val="nil"/>
          <w:right w:val="nil"/>
          <w:between w:val="nil"/>
        </w:pBdr>
        <w:spacing w:after="0" w:line="240" w:lineRule="auto"/>
        <w:ind w:left="106"/>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31: Sequence diagram Xóa nhân viên</w:t>
      </w:r>
    </w:p>
    <w:p w14:paraId="00000910"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1"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2"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3"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4"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5"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6"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7"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8" w14:textId="77777777" w:rsidR="00DA1E0F" w:rsidRPr="005315E3" w:rsidRDefault="00735C55" w:rsidP="00643281">
      <w:pPr>
        <w:numPr>
          <w:ilvl w:val="1"/>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nhân </w:t>
      </w:r>
      <w:r w:rsidRPr="005315E3">
        <w:rPr>
          <w:rFonts w:ascii="Times New Roman" w:eastAsia="Times New Roman" w:hAnsi="Times New Roman" w:cs="Times New Roman"/>
          <w:sz w:val="26"/>
          <w:szCs w:val="26"/>
        </w:rPr>
        <w:t>viên</w:t>
      </w:r>
      <w:r w:rsidRPr="005315E3">
        <w:rPr>
          <w:rFonts w:ascii="Times New Roman" w:eastAsia="Times New Roman" w:hAnsi="Times New Roman" w:cs="Times New Roman"/>
          <w:color w:val="000000"/>
          <w:sz w:val="26"/>
          <w:szCs w:val="26"/>
        </w:rPr>
        <w:t xml:space="preserve"> – sửa nhân viên</w:t>
      </w:r>
    </w:p>
    <w:p w14:paraId="00000919" w14:textId="77777777" w:rsidR="00DA1E0F" w:rsidRPr="005315E3" w:rsidRDefault="00735C55" w:rsidP="00643281">
      <w:pPr>
        <w:pBdr>
          <w:top w:val="nil"/>
          <w:left w:val="nil"/>
          <w:bottom w:val="nil"/>
          <w:right w:val="nil"/>
          <w:between w:val="nil"/>
        </w:pBdr>
        <w:spacing w:after="0" w:line="240" w:lineRule="auto"/>
        <w:ind w:left="-284" w:hanging="1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06574C1" wp14:editId="2F3D09B9">
            <wp:extent cx="5972175" cy="6205855"/>
            <wp:effectExtent l="0" t="0" r="0" b="0"/>
            <wp:docPr id="1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972175" cy="6205855"/>
                    </a:xfrm>
                    <a:prstGeom prst="rect">
                      <a:avLst/>
                    </a:prstGeom>
                    <a:ln/>
                  </pic:spPr>
                </pic:pic>
              </a:graphicData>
            </a:graphic>
          </wp:inline>
        </w:drawing>
      </w:r>
    </w:p>
    <w:p w14:paraId="0000091A" w14:textId="66451F51" w:rsidR="00DA1E0F" w:rsidRPr="005315E3" w:rsidRDefault="00735C55" w:rsidP="00EC3FE5">
      <w:pPr>
        <w:pBdr>
          <w:top w:val="nil"/>
          <w:left w:val="nil"/>
          <w:bottom w:val="nil"/>
          <w:right w:val="nil"/>
          <w:between w:val="nil"/>
        </w:pBdr>
        <w:spacing w:after="0" w:line="240" w:lineRule="auto"/>
        <w:ind w:left="106"/>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32</w:t>
      </w:r>
      <w:r w:rsidRPr="005315E3">
        <w:rPr>
          <w:rFonts w:ascii="Times New Roman" w:eastAsia="Times New Roman" w:hAnsi="Times New Roman" w:cs="Times New Roman"/>
          <w:i/>
          <w:color w:val="000000"/>
          <w:sz w:val="26"/>
          <w:szCs w:val="26"/>
        </w:rPr>
        <w:t>: Sequence diagram Sửa thông tin nhân viên</w:t>
      </w:r>
    </w:p>
    <w:p w14:paraId="0000091B"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C"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D"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E"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1F"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20"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21"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22"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23" w14:textId="77777777" w:rsidR="00DA1E0F" w:rsidRPr="005315E3" w:rsidRDefault="00735C55" w:rsidP="00643281">
      <w:pPr>
        <w:numPr>
          <w:ilvl w:val="1"/>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nhân viên – tra cứu nhân viên</w:t>
      </w:r>
    </w:p>
    <w:p w14:paraId="00000924" w14:textId="77777777" w:rsidR="00DA1E0F" w:rsidRPr="005315E3" w:rsidRDefault="00735C55" w:rsidP="00643281">
      <w:pPr>
        <w:pBdr>
          <w:top w:val="nil"/>
          <w:left w:val="nil"/>
          <w:bottom w:val="nil"/>
          <w:right w:val="nil"/>
          <w:between w:val="nil"/>
        </w:pBdr>
        <w:spacing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53AAD07A" wp14:editId="5B0CC318">
            <wp:extent cx="5972175" cy="6842125"/>
            <wp:effectExtent l="0" t="0" r="0" b="0"/>
            <wp:docPr id="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972175" cy="6842125"/>
                    </a:xfrm>
                    <a:prstGeom prst="rect">
                      <a:avLst/>
                    </a:prstGeom>
                    <a:ln/>
                  </pic:spPr>
                </pic:pic>
              </a:graphicData>
            </a:graphic>
          </wp:inline>
        </w:drawing>
      </w:r>
    </w:p>
    <w:p w14:paraId="00000925" w14:textId="77777777" w:rsidR="00DA1E0F" w:rsidRPr="005315E3" w:rsidRDefault="00735C55" w:rsidP="00EC3FE5">
      <w:pPr>
        <w:pBdr>
          <w:top w:val="nil"/>
          <w:left w:val="nil"/>
          <w:bottom w:val="nil"/>
          <w:right w:val="nil"/>
          <w:between w:val="nil"/>
        </w:pBdr>
        <w:spacing w:after="0" w:line="240" w:lineRule="auto"/>
        <w:ind w:left="106"/>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33: Sequence diagram Tra cứu nhân viên</w:t>
      </w:r>
    </w:p>
    <w:p w14:paraId="00000926"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27"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28"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29"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2A"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2B" w14:textId="77777777" w:rsidR="00DA1E0F" w:rsidRPr="005315E3" w:rsidRDefault="00735C55" w:rsidP="00643281">
      <w:pPr>
        <w:numPr>
          <w:ilvl w:val="1"/>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khách hàng – thêm khách hàng</w:t>
      </w:r>
    </w:p>
    <w:p w14:paraId="0000092C" w14:textId="77777777" w:rsidR="00DA1E0F" w:rsidRPr="005315E3" w:rsidRDefault="00735C55"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13A54357" wp14:editId="46152F5B">
            <wp:extent cx="5972175" cy="6810375"/>
            <wp:effectExtent l="0" t="0" r="0" b="0"/>
            <wp:docPr id="1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972175" cy="6810375"/>
                    </a:xfrm>
                    <a:prstGeom prst="rect">
                      <a:avLst/>
                    </a:prstGeom>
                    <a:ln/>
                  </pic:spPr>
                </pic:pic>
              </a:graphicData>
            </a:graphic>
          </wp:inline>
        </w:drawing>
      </w:r>
    </w:p>
    <w:p w14:paraId="0000092D" w14:textId="77777777" w:rsidR="00DA1E0F" w:rsidRPr="005315E3" w:rsidRDefault="00735C55" w:rsidP="00EC3FE5">
      <w:pPr>
        <w:pBdr>
          <w:top w:val="nil"/>
          <w:left w:val="nil"/>
          <w:bottom w:val="nil"/>
          <w:right w:val="nil"/>
          <w:between w:val="nil"/>
        </w:pBdr>
        <w:spacing w:after="0" w:line="240" w:lineRule="auto"/>
        <w:ind w:left="106"/>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34: Sequence diagram Thêm khách hàng</w:t>
      </w:r>
    </w:p>
    <w:p w14:paraId="0000092E"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2F"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0"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1"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2"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3" w14:textId="77777777" w:rsidR="00DA1E0F" w:rsidRPr="005315E3" w:rsidRDefault="00735C55" w:rsidP="00643281">
      <w:pPr>
        <w:numPr>
          <w:ilvl w:val="1"/>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khách hàng – xóa khách hàng</w:t>
      </w:r>
    </w:p>
    <w:p w14:paraId="00000934" w14:textId="77777777" w:rsidR="00DA1E0F" w:rsidRPr="005315E3" w:rsidRDefault="00735C55"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35C68C3A" wp14:editId="1CFE6291">
            <wp:extent cx="5972175" cy="4646295"/>
            <wp:effectExtent l="0" t="0" r="0" b="0"/>
            <wp:docPr id="16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972175" cy="4646295"/>
                    </a:xfrm>
                    <a:prstGeom prst="rect">
                      <a:avLst/>
                    </a:prstGeom>
                    <a:ln/>
                  </pic:spPr>
                </pic:pic>
              </a:graphicData>
            </a:graphic>
          </wp:inline>
        </w:drawing>
      </w:r>
    </w:p>
    <w:p w14:paraId="00000935" w14:textId="77777777" w:rsidR="00DA1E0F" w:rsidRPr="005315E3" w:rsidRDefault="00735C55" w:rsidP="00EC3FE5">
      <w:pPr>
        <w:pBdr>
          <w:top w:val="nil"/>
          <w:left w:val="nil"/>
          <w:bottom w:val="nil"/>
          <w:right w:val="nil"/>
          <w:between w:val="nil"/>
        </w:pBdr>
        <w:spacing w:after="0" w:line="240" w:lineRule="auto"/>
        <w:ind w:left="106"/>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35: Sequence diagram Xóa khách hàng</w:t>
      </w:r>
    </w:p>
    <w:p w14:paraId="00000936"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7"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8"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9"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A"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B"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C"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D"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E"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3F"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40"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41"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42"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43"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44"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45" w14:textId="77777777" w:rsidR="00DA1E0F" w:rsidRPr="005315E3" w:rsidRDefault="00DA1E0F" w:rsidP="00643281">
      <w:pPr>
        <w:pBdr>
          <w:top w:val="nil"/>
          <w:left w:val="nil"/>
          <w:bottom w:val="nil"/>
          <w:right w:val="nil"/>
          <w:between w:val="nil"/>
        </w:pBdr>
        <w:spacing w:after="0" w:line="240" w:lineRule="auto"/>
        <w:ind w:left="106"/>
        <w:jc w:val="both"/>
        <w:rPr>
          <w:rFonts w:ascii="Times New Roman" w:eastAsia="Times New Roman" w:hAnsi="Times New Roman" w:cs="Times New Roman"/>
          <w:i/>
          <w:color w:val="000000"/>
          <w:sz w:val="26"/>
          <w:szCs w:val="26"/>
        </w:rPr>
      </w:pPr>
    </w:p>
    <w:p w14:paraId="00000946"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khách hàng – sửa khách hàng</w:t>
      </w:r>
    </w:p>
    <w:p w14:paraId="00000947" w14:textId="77777777" w:rsidR="00DA1E0F" w:rsidRPr="005315E3" w:rsidRDefault="00735C55" w:rsidP="00643281">
      <w:pPr>
        <w:pBdr>
          <w:top w:val="nil"/>
          <w:left w:val="nil"/>
          <w:bottom w:val="nil"/>
          <w:right w:val="nil"/>
          <w:between w:val="nil"/>
        </w:pBdr>
        <w:spacing w:after="0" w:line="240" w:lineRule="auto"/>
        <w:ind w:left="142" w:hanging="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61811D1" wp14:editId="44706128">
            <wp:extent cx="5972175" cy="5977890"/>
            <wp:effectExtent l="0" t="0" r="0" b="0"/>
            <wp:docPr id="1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972175" cy="5977890"/>
                    </a:xfrm>
                    <a:prstGeom prst="rect">
                      <a:avLst/>
                    </a:prstGeom>
                    <a:ln/>
                  </pic:spPr>
                </pic:pic>
              </a:graphicData>
            </a:graphic>
          </wp:inline>
        </w:drawing>
      </w:r>
    </w:p>
    <w:p w14:paraId="00000948" w14:textId="77777777" w:rsidR="00DA1E0F" w:rsidRPr="005315E3" w:rsidRDefault="00735C55" w:rsidP="00EC3FE5">
      <w:pPr>
        <w:pBdr>
          <w:top w:val="nil"/>
          <w:left w:val="nil"/>
          <w:bottom w:val="nil"/>
          <w:right w:val="nil"/>
          <w:between w:val="nil"/>
        </w:pBdr>
        <w:spacing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36: Sequence diagram Sửa thông tin khách hàng</w:t>
      </w:r>
    </w:p>
    <w:p w14:paraId="0000094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4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4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4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4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4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4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5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5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52"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khách hàng – tra cứu khách hàng</w:t>
      </w:r>
    </w:p>
    <w:p w14:paraId="00000953" w14:textId="77777777" w:rsidR="00DA1E0F" w:rsidRPr="005315E3" w:rsidRDefault="00735C55" w:rsidP="00643281">
      <w:pPr>
        <w:pBdr>
          <w:top w:val="nil"/>
          <w:left w:val="nil"/>
          <w:bottom w:val="nil"/>
          <w:right w:val="nil"/>
          <w:between w:val="nil"/>
        </w:pBdr>
        <w:spacing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264C1A64" wp14:editId="509D4685">
            <wp:extent cx="5972175" cy="6895465"/>
            <wp:effectExtent l="0" t="0" r="0" b="0"/>
            <wp:docPr id="16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5972175" cy="6895465"/>
                    </a:xfrm>
                    <a:prstGeom prst="rect">
                      <a:avLst/>
                    </a:prstGeom>
                    <a:ln/>
                  </pic:spPr>
                </pic:pic>
              </a:graphicData>
            </a:graphic>
          </wp:inline>
        </w:drawing>
      </w:r>
    </w:p>
    <w:p w14:paraId="00000954" w14:textId="77777777" w:rsidR="00DA1E0F" w:rsidRPr="005315E3" w:rsidRDefault="00735C55" w:rsidP="00EC3FE5">
      <w:pPr>
        <w:pBdr>
          <w:top w:val="nil"/>
          <w:left w:val="nil"/>
          <w:bottom w:val="nil"/>
          <w:right w:val="nil"/>
          <w:between w:val="nil"/>
        </w:pBdr>
        <w:spacing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37: Sequence diagram Tra cứu thông tin khách hàng</w:t>
      </w:r>
    </w:p>
    <w:p w14:paraId="00000955"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56"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57"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58"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5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5A"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khuyến mãi – thêm khuyến mãi</w:t>
      </w:r>
    </w:p>
    <w:p w14:paraId="0000095B" w14:textId="77777777" w:rsidR="00DA1E0F" w:rsidRPr="005315E3" w:rsidRDefault="00735C55" w:rsidP="00643281">
      <w:pPr>
        <w:pBdr>
          <w:top w:val="nil"/>
          <w:left w:val="nil"/>
          <w:bottom w:val="nil"/>
          <w:right w:val="nil"/>
          <w:between w:val="nil"/>
        </w:pBdr>
        <w:spacing w:after="0" w:line="240" w:lineRule="auto"/>
        <w:ind w:left="-142" w:hanging="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3CA72E23" wp14:editId="74A1DC0A">
            <wp:extent cx="5972175" cy="6628765"/>
            <wp:effectExtent l="0" t="0" r="0" b="0"/>
            <wp:docPr id="1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972175" cy="6628765"/>
                    </a:xfrm>
                    <a:prstGeom prst="rect">
                      <a:avLst/>
                    </a:prstGeom>
                    <a:ln/>
                  </pic:spPr>
                </pic:pic>
              </a:graphicData>
            </a:graphic>
          </wp:inline>
        </w:drawing>
      </w:r>
    </w:p>
    <w:p w14:paraId="0000095C" w14:textId="04CF5FBD" w:rsidR="00DA1E0F" w:rsidRPr="005315E3" w:rsidRDefault="00735C55" w:rsidP="00EC3FE5">
      <w:pPr>
        <w:pBdr>
          <w:top w:val="nil"/>
          <w:left w:val="nil"/>
          <w:bottom w:val="nil"/>
          <w:right w:val="nil"/>
          <w:between w:val="nil"/>
        </w:pBdr>
        <w:spacing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38: Sequence diagram Thêm khuyến mãi</w:t>
      </w:r>
    </w:p>
    <w:p w14:paraId="0000095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5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5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2"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3"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khuyến mãi – xóa khuyến mãi</w:t>
      </w:r>
    </w:p>
    <w:p w14:paraId="00000964" w14:textId="77777777" w:rsidR="00DA1E0F" w:rsidRPr="005315E3" w:rsidRDefault="00735C55" w:rsidP="00643281">
      <w:pPr>
        <w:pBdr>
          <w:top w:val="nil"/>
          <w:left w:val="nil"/>
          <w:bottom w:val="nil"/>
          <w:right w:val="nil"/>
          <w:between w:val="nil"/>
        </w:pBdr>
        <w:spacing w:after="0" w:line="240" w:lineRule="auto"/>
        <w:ind w:hanging="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008357FC" wp14:editId="49D304D6">
            <wp:extent cx="5972175" cy="4646295"/>
            <wp:effectExtent l="0" t="0" r="0" b="0"/>
            <wp:docPr id="16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972175" cy="4646295"/>
                    </a:xfrm>
                    <a:prstGeom prst="rect">
                      <a:avLst/>
                    </a:prstGeom>
                    <a:ln/>
                  </pic:spPr>
                </pic:pic>
              </a:graphicData>
            </a:graphic>
          </wp:inline>
        </w:drawing>
      </w:r>
    </w:p>
    <w:p w14:paraId="00000965" w14:textId="77777777" w:rsidR="00DA1E0F" w:rsidRPr="005315E3" w:rsidRDefault="00735C55" w:rsidP="00EC3FE5">
      <w:pPr>
        <w:pBdr>
          <w:top w:val="nil"/>
          <w:left w:val="nil"/>
          <w:bottom w:val="nil"/>
          <w:right w:val="nil"/>
          <w:between w:val="nil"/>
        </w:pBdr>
        <w:spacing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39: Sequence diagram Xóa khuyến mãi</w:t>
      </w:r>
    </w:p>
    <w:p w14:paraId="00000966"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7"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8"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6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2"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3"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4"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5"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6"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khuyến mãi – tra cứu khuyến mãi </w:t>
      </w:r>
    </w:p>
    <w:p w14:paraId="00000977" w14:textId="77777777" w:rsidR="00DA1E0F" w:rsidRPr="005315E3" w:rsidRDefault="00735C55"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3F6D589D" wp14:editId="60ED604A">
            <wp:extent cx="5972175" cy="5399405"/>
            <wp:effectExtent l="0" t="0" r="0" b="0"/>
            <wp:docPr id="1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972175" cy="5399405"/>
                    </a:xfrm>
                    <a:prstGeom prst="rect">
                      <a:avLst/>
                    </a:prstGeom>
                    <a:ln/>
                  </pic:spPr>
                </pic:pic>
              </a:graphicData>
            </a:graphic>
          </wp:inline>
        </w:drawing>
      </w:r>
    </w:p>
    <w:p w14:paraId="00000978" w14:textId="0898DD77" w:rsidR="00DA1E0F" w:rsidRPr="005315E3" w:rsidRDefault="00735C55" w:rsidP="00B267D4">
      <w:pPr>
        <w:pBdr>
          <w:top w:val="nil"/>
          <w:left w:val="nil"/>
          <w:bottom w:val="nil"/>
          <w:right w:val="nil"/>
          <w:between w:val="nil"/>
        </w:pBdr>
        <w:spacing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 xml:space="preserve">Hình 40: Sequence </w:t>
      </w:r>
      <w:r w:rsidR="001E08A5" w:rsidRPr="005315E3">
        <w:rPr>
          <w:rFonts w:ascii="Times New Roman" w:eastAsia="Times New Roman" w:hAnsi="Times New Roman" w:cs="Times New Roman"/>
          <w:i/>
          <w:color w:val="000000"/>
          <w:sz w:val="26"/>
          <w:szCs w:val="26"/>
        </w:rPr>
        <w:t>diagram Tra</w:t>
      </w:r>
      <w:r w:rsidRPr="005315E3">
        <w:rPr>
          <w:rFonts w:ascii="Times New Roman" w:eastAsia="Times New Roman" w:hAnsi="Times New Roman" w:cs="Times New Roman"/>
          <w:i/>
          <w:color w:val="000000"/>
          <w:sz w:val="26"/>
          <w:szCs w:val="26"/>
        </w:rPr>
        <w:t xml:space="preserve"> cứu khuyến mãi</w:t>
      </w:r>
    </w:p>
    <w:p w14:paraId="0000097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7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8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8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82"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83"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84"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85"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dịch vụ - thêm dịch vụ</w:t>
      </w:r>
    </w:p>
    <w:p w14:paraId="00000986" w14:textId="77777777" w:rsidR="00DA1E0F" w:rsidRPr="005315E3" w:rsidRDefault="00735C55" w:rsidP="001E08A5">
      <w:pPr>
        <w:pBdr>
          <w:top w:val="nil"/>
          <w:left w:val="nil"/>
          <w:bottom w:val="nil"/>
          <w:right w:val="nil"/>
          <w:between w:val="nil"/>
        </w:pBdr>
        <w:spacing w:after="0" w:line="240" w:lineRule="auto"/>
        <w:ind w:left="-142" w:hanging="283"/>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0D93EE3F" wp14:editId="7F27A7EC">
            <wp:extent cx="5972175" cy="6628765"/>
            <wp:effectExtent l="0" t="0" r="0" b="0"/>
            <wp:docPr id="1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972175" cy="6628765"/>
                    </a:xfrm>
                    <a:prstGeom prst="rect">
                      <a:avLst/>
                    </a:prstGeom>
                    <a:ln/>
                  </pic:spPr>
                </pic:pic>
              </a:graphicData>
            </a:graphic>
          </wp:inline>
        </w:drawing>
      </w:r>
    </w:p>
    <w:p w14:paraId="00000987" w14:textId="77777777" w:rsidR="00DA1E0F" w:rsidRPr="005315E3" w:rsidRDefault="00735C55" w:rsidP="001E08A5">
      <w:pPr>
        <w:pBdr>
          <w:top w:val="nil"/>
          <w:left w:val="nil"/>
          <w:bottom w:val="nil"/>
          <w:right w:val="nil"/>
          <w:between w:val="nil"/>
        </w:pBdr>
        <w:spacing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41: Sequence diagram Thêm dịch vụ</w:t>
      </w:r>
    </w:p>
    <w:p w14:paraId="00000988" w14:textId="77777777" w:rsidR="00DA1E0F" w:rsidRPr="005315E3" w:rsidRDefault="00DA1E0F" w:rsidP="001E08A5">
      <w:pPr>
        <w:pBdr>
          <w:top w:val="nil"/>
          <w:left w:val="nil"/>
          <w:bottom w:val="nil"/>
          <w:right w:val="nil"/>
          <w:between w:val="nil"/>
        </w:pBdr>
        <w:spacing w:after="0" w:line="240" w:lineRule="auto"/>
        <w:ind w:left="284"/>
        <w:jc w:val="center"/>
        <w:rPr>
          <w:rFonts w:ascii="Times New Roman" w:eastAsia="Times New Roman" w:hAnsi="Times New Roman" w:cs="Times New Roman"/>
          <w:i/>
          <w:color w:val="000000"/>
          <w:sz w:val="26"/>
          <w:szCs w:val="26"/>
        </w:rPr>
      </w:pPr>
    </w:p>
    <w:p w14:paraId="0000098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8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8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8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8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8E"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dịch vụ - xóa dịch vụ</w:t>
      </w:r>
    </w:p>
    <w:p w14:paraId="0000098F" w14:textId="77777777" w:rsidR="00DA1E0F" w:rsidRPr="005315E3" w:rsidRDefault="00735C55"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2F61FC0D" wp14:editId="5D0F472D">
            <wp:extent cx="5972175" cy="6249670"/>
            <wp:effectExtent l="0" t="0" r="0" b="0"/>
            <wp:docPr id="1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972175" cy="6249670"/>
                    </a:xfrm>
                    <a:prstGeom prst="rect">
                      <a:avLst/>
                    </a:prstGeom>
                    <a:ln/>
                  </pic:spPr>
                </pic:pic>
              </a:graphicData>
            </a:graphic>
          </wp:inline>
        </w:drawing>
      </w:r>
    </w:p>
    <w:p w14:paraId="00000990" w14:textId="77777777" w:rsidR="00DA1E0F" w:rsidRPr="005315E3" w:rsidRDefault="00735C55" w:rsidP="001E08A5">
      <w:pPr>
        <w:pBdr>
          <w:top w:val="nil"/>
          <w:left w:val="nil"/>
          <w:bottom w:val="nil"/>
          <w:right w:val="nil"/>
          <w:between w:val="nil"/>
        </w:pBdr>
        <w:spacing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42: Sequence diagram Xóa dịch vụ</w:t>
      </w:r>
    </w:p>
    <w:p w14:paraId="0000099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92"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93"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94"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95"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96"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97"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98"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99"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dịch vụ - tra cứu dịch vụ</w:t>
      </w:r>
    </w:p>
    <w:p w14:paraId="0000099A" w14:textId="77777777" w:rsidR="00DA1E0F" w:rsidRPr="005315E3" w:rsidRDefault="00735C55" w:rsidP="00643281">
      <w:pPr>
        <w:pBdr>
          <w:top w:val="nil"/>
          <w:left w:val="nil"/>
          <w:bottom w:val="nil"/>
          <w:right w:val="nil"/>
          <w:between w:val="nil"/>
        </w:pBdr>
        <w:spacing w:after="0" w:line="240" w:lineRule="auto"/>
        <w:ind w:left="-142" w:hanging="28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2E2A7BFD" wp14:editId="2EE36F4E">
            <wp:extent cx="5972175" cy="6242685"/>
            <wp:effectExtent l="0" t="0" r="0" b="0"/>
            <wp:docPr id="1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972175" cy="6242685"/>
                    </a:xfrm>
                    <a:prstGeom prst="rect">
                      <a:avLst/>
                    </a:prstGeom>
                    <a:ln/>
                  </pic:spPr>
                </pic:pic>
              </a:graphicData>
            </a:graphic>
          </wp:inline>
        </w:drawing>
      </w:r>
    </w:p>
    <w:p w14:paraId="0000099B" w14:textId="77777777" w:rsidR="00DA1E0F" w:rsidRPr="005315E3" w:rsidRDefault="00735C55" w:rsidP="001E08A5">
      <w:pPr>
        <w:pBdr>
          <w:top w:val="nil"/>
          <w:left w:val="nil"/>
          <w:bottom w:val="nil"/>
          <w:right w:val="nil"/>
          <w:between w:val="nil"/>
        </w:pBdr>
        <w:spacing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43: Sequence diagram Tra cứu dịch vụ</w:t>
      </w:r>
    </w:p>
    <w:p w14:paraId="0000099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9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9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9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A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A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A2"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A3"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A4"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hóa đơn – thêm hóa đơn</w:t>
      </w:r>
    </w:p>
    <w:p w14:paraId="000009A5" w14:textId="77777777" w:rsidR="00DA1E0F" w:rsidRPr="005315E3" w:rsidRDefault="00735C55" w:rsidP="00643281">
      <w:pPr>
        <w:pBdr>
          <w:top w:val="nil"/>
          <w:left w:val="nil"/>
          <w:bottom w:val="nil"/>
          <w:right w:val="nil"/>
          <w:between w:val="nil"/>
        </w:pBdr>
        <w:spacing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631C75E" wp14:editId="1EBA5EA8">
            <wp:extent cx="5972175" cy="6901815"/>
            <wp:effectExtent l="0" t="0" r="0" b="0"/>
            <wp:docPr id="1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972175" cy="6901815"/>
                    </a:xfrm>
                    <a:prstGeom prst="rect">
                      <a:avLst/>
                    </a:prstGeom>
                    <a:ln/>
                  </pic:spPr>
                </pic:pic>
              </a:graphicData>
            </a:graphic>
          </wp:inline>
        </w:drawing>
      </w:r>
    </w:p>
    <w:p w14:paraId="000009A6" w14:textId="77777777"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44: Sequence diagram Thêm hóa đơn</w:t>
      </w:r>
    </w:p>
    <w:p w14:paraId="000009A7" w14:textId="77777777" w:rsidR="00DA1E0F" w:rsidRPr="005315E3" w:rsidRDefault="00735C55" w:rsidP="00643281">
      <w:pPr>
        <w:pBdr>
          <w:top w:val="nil"/>
          <w:left w:val="nil"/>
          <w:bottom w:val="nil"/>
          <w:right w:val="nil"/>
          <w:between w:val="nil"/>
        </w:pBdr>
        <w:spacing w:after="0" w:line="240" w:lineRule="auto"/>
        <w:ind w:left="390"/>
        <w:jc w:val="both"/>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 xml:space="preserve"> </w:t>
      </w:r>
    </w:p>
    <w:p w14:paraId="000009A8"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i/>
          <w:color w:val="000000"/>
          <w:sz w:val="26"/>
          <w:szCs w:val="26"/>
        </w:rPr>
      </w:pPr>
    </w:p>
    <w:p w14:paraId="000009A9"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i/>
          <w:color w:val="000000"/>
          <w:sz w:val="26"/>
          <w:szCs w:val="26"/>
        </w:rPr>
      </w:pPr>
    </w:p>
    <w:p w14:paraId="000009AA"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AB"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hóa đơn – tra cứu hóa đơn </w:t>
      </w:r>
    </w:p>
    <w:p w14:paraId="000009AC" w14:textId="77777777" w:rsidR="00DA1E0F" w:rsidRPr="005315E3" w:rsidRDefault="00735C55"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ECE1005" wp14:editId="72498A79">
            <wp:extent cx="5307330" cy="7600950"/>
            <wp:effectExtent l="0" t="0" r="0" b="0"/>
            <wp:docPr id="1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307330" cy="7600950"/>
                    </a:xfrm>
                    <a:prstGeom prst="rect">
                      <a:avLst/>
                    </a:prstGeom>
                    <a:ln/>
                  </pic:spPr>
                </pic:pic>
              </a:graphicData>
            </a:graphic>
          </wp:inline>
        </w:drawing>
      </w:r>
    </w:p>
    <w:p w14:paraId="000009AD" w14:textId="77777777"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45: Sequence diagram Tra cứu hóa đơn</w:t>
      </w:r>
    </w:p>
    <w:p w14:paraId="000009AE"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AF"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đơn vị - thêm đơn vị</w:t>
      </w:r>
    </w:p>
    <w:p w14:paraId="000009B0" w14:textId="77777777" w:rsidR="00DA1E0F" w:rsidRPr="005315E3" w:rsidRDefault="00735C55" w:rsidP="00643281">
      <w:pPr>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0A522B23" wp14:editId="0D4D95D7">
            <wp:extent cx="5972175" cy="7078345"/>
            <wp:effectExtent l="0" t="0" r="0" b="0"/>
            <wp:docPr id="1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972175" cy="7078345"/>
                    </a:xfrm>
                    <a:prstGeom prst="rect">
                      <a:avLst/>
                    </a:prstGeom>
                    <a:ln/>
                  </pic:spPr>
                </pic:pic>
              </a:graphicData>
            </a:graphic>
          </wp:inline>
        </w:drawing>
      </w:r>
    </w:p>
    <w:p w14:paraId="000009B1" w14:textId="77777777"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46: Sequence diagram Thêm đơn vị</w:t>
      </w:r>
    </w:p>
    <w:p w14:paraId="000009B2"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B3"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B4"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B5"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B6"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đơn vị - tra cứu đơn vị</w:t>
      </w:r>
    </w:p>
    <w:p w14:paraId="000009B7" w14:textId="77777777" w:rsidR="00DA1E0F" w:rsidRPr="005315E3" w:rsidRDefault="00735C55" w:rsidP="00643281">
      <w:pPr>
        <w:pBdr>
          <w:top w:val="nil"/>
          <w:left w:val="nil"/>
          <w:bottom w:val="nil"/>
          <w:right w:val="nil"/>
          <w:between w:val="nil"/>
        </w:pBdr>
        <w:spacing w:after="0" w:line="240" w:lineRule="auto"/>
        <w:ind w:left="-56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747A0E74" wp14:editId="09895E92">
            <wp:extent cx="5972175" cy="5456555"/>
            <wp:effectExtent l="0" t="0" r="0" b="0"/>
            <wp:docPr id="1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972175" cy="5456555"/>
                    </a:xfrm>
                    <a:prstGeom prst="rect">
                      <a:avLst/>
                    </a:prstGeom>
                    <a:ln/>
                  </pic:spPr>
                </pic:pic>
              </a:graphicData>
            </a:graphic>
          </wp:inline>
        </w:drawing>
      </w:r>
    </w:p>
    <w:p w14:paraId="000009B8" w14:textId="77777777"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Hình 47: Sequence diagram Tra cứu đơn vị</w:t>
      </w:r>
    </w:p>
    <w:p w14:paraId="000009B9" w14:textId="77777777" w:rsidR="00DA1E0F" w:rsidRPr="005315E3" w:rsidRDefault="00DA1E0F" w:rsidP="001E08A5">
      <w:pPr>
        <w:pBdr>
          <w:top w:val="nil"/>
          <w:left w:val="nil"/>
          <w:bottom w:val="nil"/>
          <w:right w:val="nil"/>
          <w:between w:val="nil"/>
        </w:pBdr>
        <w:spacing w:after="0" w:line="240" w:lineRule="auto"/>
        <w:ind w:left="284"/>
        <w:jc w:val="center"/>
        <w:rPr>
          <w:rFonts w:ascii="Times New Roman" w:eastAsia="Times New Roman" w:hAnsi="Times New Roman" w:cs="Times New Roman"/>
          <w:color w:val="000000"/>
          <w:sz w:val="26"/>
          <w:szCs w:val="26"/>
        </w:rPr>
      </w:pPr>
    </w:p>
    <w:p w14:paraId="000009B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B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B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B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B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B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2"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3"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4"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5"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quy định – thêm quy định</w:t>
      </w:r>
    </w:p>
    <w:p w14:paraId="000009C6" w14:textId="77777777" w:rsidR="00DA1E0F" w:rsidRPr="005315E3" w:rsidRDefault="00735C55"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75FDC633" wp14:editId="23A99774">
            <wp:extent cx="5972175" cy="6568440"/>
            <wp:effectExtent l="0" t="0" r="0" b="0"/>
            <wp:docPr id="1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972175" cy="6568440"/>
                    </a:xfrm>
                    <a:prstGeom prst="rect">
                      <a:avLst/>
                    </a:prstGeom>
                    <a:ln/>
                  </pic:spPr>
                </pic:pic>
              </a:graphicData>
            </a:graphic>
          </wp:inline>
        </w:drawing>
      </w:r>
    </w:p>
    <w:p w14:paraId="000009C7" w14:textId="77777777"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Hình 48: Sequence diagram Thêm quy định</w:t>
      </w:r>
    </w:p>
    <w:p w14:paraId="000009C8"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CE"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quy định – tra cứu quy định </w:t>
      </w:r>
    </w:p>
    <w:p w14:paraId="000009CF" w14:textId="77777777" w:rsidR="00DA1E0F" w:rsidRPr="005315E3" w:rsidRDefault="00735C55" w:rsidP="00643281">
      <w:pPr>
        <w:pBdr>
          <w:top w:val="nil"/>
          <w:left w:val="nil"/>
          <w:bottom w:val="nil"/>
          <w:right w:val="nil"/>
          <w:between w:val="nil"/>
        </w:pBdr>
        <w:spacing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3C23F99C" wp14:editId="4B2B9F8D">
            <wp:extent cx="5972175" cy="4977765"/>
            <wp:effectExtent l="0" t="0" r="0" b="0"/>
            <wp:docPr id="1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972175" cy="4977765"/>
                    </a:xfrm>
                    <a:prstGeom prst="rect">
                      <a:avLst/>
                    </a:prstGeom>
                    <a:ln/>
                  </pic:spPr>
                </pic:pic>
              </a:graphicData>
            </a:graphic>
          </wp:inline>
        </w:drawing>
      </w:r>
    </w:p>
    <w:p w14:paraId="000009D0" w14:textId="77777777"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Hình 49: Sequence diagram Tra cứu quy định</w:t>
      </w:r>
    </w:p>
    <w:p w14:paraId="000009D1" w14:textId="77777777" w:rsidR="00DA1E0F" w:rsidRPr="005315E3" w:rsidRDefault="00DA1E0F" w:rsidP="001E08A5">
      <w:pPr>
        <w:pBdr>
          <w:top w:val="nil"/>
          <w:left w:val="nil"/>
          <w:bottom w:val="nil"/>
          <w:right w:val="nil"/>
          <w:between w:val="nil"/>
        </w:pBdr>
        <w:spacing w:after="0" w:line="240" w:lineRule="auto"/>
        <w:ind w:left="284"/>
        <w:jc w:val="center"/>
        <w:rPr>
          <w:rFonts w:ascii="Times New Roman" w:eastAsia="Times New Roman" w:hAnsi="Times New Roman" w:cs="Times New Roman"/>
          <w:color w:val="000000"/>
          <w:sz w:val="26"/>
          <w:szCs w:val="26"/>
        </w:rPr>
      </w:pPr>
    </w:p>
    <w:p w14:paraId="000009D2"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3"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4"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5"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6"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7"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8"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D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9E0"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phiếu thuê phòng – thêm phòng tổng quát</w:t>
      </w:r>
    </w:p>
    <w:p w14:paraId="000009E1" w14:textId="77777777" w:rsidR="00DA1E0F" w:rsidRPr="005315E3" w:rsidRDefault="00735C55" w:rsidP="00643281">
      <w:pPr>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394C1CE" wp14:editId="5CDBF704">
            <wp:extent cx="5972175" cy="4078605"/>
            <wp:effectExtent l="0" t="0" r="0" b="0"/>
            <wp:docPr id="1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5972175" cy="4078605"/>
                    </a:xfrm>
                    <a:prstGeom prst="rect">
                      <a:avLst/>
                    </a:prstGeom>
                    <a:ln/>
                  </pic:spPr>
                </pic:pic>
              </a:graphicData>
            </a:graphic>
          </wp:inline>
        </w:drawing>
      </w:r>
    </w:p>
    <w:p w14:paraId="000009E2" w14:textId="10A49B21"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Hình 50: Sequence diagram Thêm phòng tổng quát</w:t>
      </w:r>
    </w:p>
    <w:p w14:paraId="000009E3"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4"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5"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6"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7"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8"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9"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A"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B"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C"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D"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E"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EF"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F0"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F1"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F2"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F3"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F4"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F5" w14:textId="77777777" w:rsidR="00DA1E0F" w:rsidRPr="005315E3" w:rsidRDefault="00DA1E0F" w:rsidP="00643281">
      <w:pPr>
        <w:pBdr>
          <w:top w:val="nil"/>
          <w:left w:val="nil"/>
          <w:bottom w:val="nil"/>
          <w:right w:val="nil"/>
          <w:between w:val="nil"/>
        </w:pBdr>
        <w:spacing w:after="0" w:line="240" w:lineRule="auto"/>
        <w:ind w:left="390"/>
        <w:jc w:val="both"/>
        <w:rPr>
          <w:rFonts w:ascii="Times New Roman" w:eastAsia="Times New Roman" w:hAnsi="Times New Roman" w:cs="Times New Roman"/>
          <w:color w:val="000000"/>
          <w:sz w:val="26"/>
          <w:szCs w:val="26"/>
        </w:rPr>
      </w:pPr>
    </w:p>
    <w:p w14:paraId="000009F6"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phiếu thuê phòng – thêm phòng không đặt trước </w:t>
      </w:r>
    </w:p>
    <w:p w14:paraId="000009F7" w14:textId="77777777" w:rsidR="00DA1E0F" w:rsidRPr="005315E3" w:rsidRDefault="00735C55" w:rsidP="00643281">
      <w:pPr>
        <w:pBdr>
          <w:top w:val="nil"/>
          <w:left w:val="nil"/>
          <w:bottom w:val="nil"/>
          <w:right w:val="nil"/>
          <w:between w:val="nil"/>
        </w:pBdr>
        <w:spacing w:after="0" w:line="240" w:lineRule="auto"/>
        <w:ind w:left="-567" w:hanging="28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7DA045F7" wp14:editId="08A91C0E">
            <wp:extent cx="6343650" cy="4343400"/>
            <wp:effectExtent l="0" t="0" r="0" b="0"/>
            <wp:docPr id="1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6343650" cy="4343400"/>
                    </a:xfrm>
                    <a:prstGeom prst="rect">
                      <a:avLst/>
                    </a:prstGeom>
                    <a:ln/>
                  </pic:spPr>
                </pic:pic>
              </a:graphicData>
            </a:graphic>
          </wp:inline>
        </w:drawing>
      </w:r>
    </w:p>
    <w:p w14:paraId="000009F8" w14:textId="35254B50"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51: Sequence diagram của use case Thêm phòng không đặt </w:t>
      </w:r>
      <w:r w:rsidR="001E08A5" w:rsidRPr="005315E3">
        <w:rPr>
          <w:rFonts w:ascii="Times New Roman" w:eastAsia="Times New Roman" w:hAnsi="Times New Roman" w:cs="Times New Roman"/>
          <w:i/>
          <w:color w:val="000000"/>
          <w:sz w:val="26"/>
          <w:szCs w:val="26"/>
        </w:rPr>
        <w:t>trước.</w:t>
      </w:r>
    </w:p>
    <w:p w14:paraId="000009F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F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F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F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F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F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9F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2"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3"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4"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5"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6"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7"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8"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i/>
          <w:color w:val="000000"/>
          <w:sz w:val="26"/>
          <w:szCs w:val="26"/>
        </w:rPr>
      </w:pPr>
    </w:p>
    <w:p w14:paraId="00000A0B"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phiếu thuê phòng – thêm phòng có đặt trước </w:t>
      </w:r>
    </w:p>
    <w:p w14:paraId="00000A0C" w14:textId="77777777" w:rsidR="00DA1E0F" w:rsidRPr="005315E3" w:rsidRDefault="00735C55" w:rsidP="00643281">
      <w:pPr>
        <w:pBdr>
          <w:top w:val="nil"/>
          <w:left w:val="nil"/>
          <w:bottom w:val="nil"/>
          <w:right w:val="nil"/>
          <w:between w:val="nil"/>
        </w:pBdr>
        <w:spacing w:after="0" w:line="240" w:lineRule="auto"/>
        <w:ind w:left="-4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5AA5FA5C" wp14:editId="2C827AE2">
            <wp:extent cx="5972175" cy="4362450"/>
            <wp:effectExtent l="0" t="0" r="0" b="0"/>
            <wp:docPr id="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972175" cy="4362450"/>
                    </a:xfrm>
                    <a:prstGeom prst="rect">
                      <a:avLst/>
                    </a:prstGeom>
                    <a:ln/>
                  </pic:spPr>
                </pic:pic>
              </a:graphicData>
            </a:graphic>
          </wp:inline>
        </w:drawing>
      </w:r>
    </w:p>
    <w:p w14:paraId="00000A0D" w14:textId="72C713E0"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Hình 52: Sequence diagram Thêm phòng có đặt trước</w:t>
      </w:r>
    </w:p>
    <w:p w14:paraId="00000A0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0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2"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3"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4"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5"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6"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7"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8"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1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0"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Sequence Diagram Quản lý phiếu thuê phòng – tra cứu phiếu thuê phòng</w:t>
      </w:r>
    </w:p>
    <w:p w14:paraId="00000A21" w14:textId="77777777" w:rsidR="00DA1E0F" w:rsidRPr="005315E3" w:rsidRDefault="00735C55"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24B0F350" wp14:editId="33731B48">
            <wp:extent cx="5972175" cy="3773805"/>
            <wp:effectExtent l="0" t="0" r="0" b="0"/>
            <wp:docPr id="1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5972175" cy="3773805"/>
                    </a:xfrm>
                    <a:prstGeom prst="rect">
                      <a:avLst/>
                    </a:prstGeom>
                    <a:ln/>
                  </pic:spPr>
                </pic:pic>
              </a:graphicData>
            </a:graphic>
          </wp:inline>
        </w:drawing>
      </w:r>
    </w:p>
    <w:p w14:paraId="00000A22" w14:textId="77777777"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Hình 53: Sequence diagram Tra cứu phiếu thuê phòng</w:t>
      </w:r>
    </w:p>
    <w:p w14:paraId="00000A23"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4"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5"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6"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7"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8"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2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2"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3"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4"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5"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6"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7"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8"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phiếu dịch vụ - thêm phiếu dịch vụ </w:t>
      </w:r>
    </w:p>
    <w:p w14:paraId="00000A39" w14:textId="77777777" w:rsidR="00DA1E0F" w:rsidRPr="005315E3" w:rsidRDefault="00735C55" w:rsidP="00643281">
      <w:pPr>
        <w:pBdr>
          <w:top w:val="nil"/>
          <w:left w:val="nil"/>
          <w:bottom w:val="nil"/>
          <w:right w:val="nil"/>
          <w:between w:val="nil"/>
        </w:pBdr>
        <w:spacing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1EA5D1D" wp14:editId="77031812">
            <wp:extent cx="5972175" cy="6344285"/>
            <wp:effectExtent l="0" t="0" r="0" b="0"/>
            <wp:docPr id="1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5"/>
                    <a:srcRect/>
                    <a:stretch>
                      <a:fillRect/>
                    </a:stretch>
                  </pic:blipFill>
                  <pic:spPr>
                    <a:xfrm>
                      <a:off x="0" y="0"/>
                      <a:ext cx="5972175" cy="6344285"/>
                    </a:xfrm>
                    <a:prstGeom prst="rect">
                      <a:avLst/>
                    </a:prstGeom>
                    <a:ln/>
                  </pic:spPr>
                </pic:pic>
              </a:graphicData>
            </a:graphic>
          </wp:inline>
        </w:drawing>
      </w:r>
    </w:p>
    <w:p w14:paraId="00000A3A" w14:textId="77777777"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Hình 54: Sequence diagram Thêm phiếu dịch vụ</w:t>
      </w:r>
    </w:p>
    <w:p w14:paraId="00000A3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3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4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4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42"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phiếu dịch vụ - xóa phiếu dịch vụ </w:t>
      </w:r>
    </w:p>
    <w:p w14:paraId="00000A43" w14:textId="77777777" w:rsidR="00DA1E0F" w:rsidRPr="005315E3" w:rsidRDefault="00735C55" w:rsidP="00643281">
      <w:pPr>
        <w:pBdr>
          <w:top w:val="nil"/>
          <w:left w:val="nil"/>
          <w:bottom w:val="nil"/>
          <w:right w:val="nil"/>
          <w:between w:val="nil"/>
        </w:pBdr>
        <w:spacing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4CBF5204" wp14:editId="62BA3772">
            <wp:extent cx="5972175" cy="6250305"/>
            <wp:effectExtent l="0" t="0" r="0" b="0"/>
            <wp:docPr id="18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5972175" cy="6250305"/>
                    </a:xfrm>
                    <a:prstGeom prst="rect">
                      <a:avLst/>
                    </a:prstGeom>
                    <a:ln/>
                  </pic:spPr>
                </pic:pic>
              </a:graphicData>
            </a:graphic>
          </wp:inline>
        </w:drawing>
      </w:r>
    </w:p>
    <w:p w14:paraId="00000A44" w14:textId="77777777"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Hình 55: Sequence diagram Xóa phiếu dịch vụ</w:t>
      </w:r>
    </w:p>
    <w:p w14:paraId="00000A45"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46"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47"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48"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49"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4A"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4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4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4D"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phiếu dịch vụ - tra cứu phiếu dịch vụ </w:t>
      </w:r>
    </w:p>
    <w:p w14:paraId="00000A4E" w14:textId="77777777" w:rsidR="00DA1E0F" w:rsidRPr="005315E3" w:rsidRDefault="00735C55"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1CEE0202" wp14:editId="71CFC849">
            <wp:extent cx="5972175" cy="6275705"/>
            <wp:effectExtent l="0" t="0" r="0" b="0"/>
            <wp:docPr id="18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5972175" cy="6275705"/>
                    </a:xfrm>
                    <a:prstGeom prst="rect">
                      <a:avLst/>
                    </a:prstGeom>
                    <a:ln/>
                  </pic:spPr>
                </pic:pic>
              </a:graphicData>
            </a:graphic>
          </wp:inline>
        </w:drawing>
      </w:r>
    </w:p>
    <w:p w14:paraId="00000A4F" w14:textId="77777777"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Hình 56: Sequence diagram Tra cứu phiếu dịch vụ</w:t>
      </w:r>
    </w:p>
    <w:p w14:paraId="00000A5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2"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3"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4"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5"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6"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7"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8"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phiếu đặt trước – thêm phiếu đặt trước </w:t>
      </w:r>
    </w:p>
    <w:p w14:paraId="00000A59" w14:textId="77777777" w:rsidR="00DA1E0F" w:rsidRPr="005315E3" w:rsidRDefault="00735C55" w:rsidP="00643281">
      <w:pPr>
        <w:pBdr>
          <w:top w:val="nil"/>
          <w:left w:val="nil"/>
          <w:bottom w:val="nil"/>
          <w:right w:val="nil"/>
          <w:between w:val="nil"/>
        </w:pBdr>
        <w:spacing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4B439640" wp14:editId="7AE7E74B">
            <wp:extent cx="5972175" cy="6356985"/>
            <wp:effectExtent l="0" t="0" r="0" b="0"/>
            <wp:docPr id="18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972175" cy="6356985"/>
                    </a:xfrm>
                    <a:prstGeom prst="rect">
                      <a:avLst/>
                    </a:prstGeom>
                    <a:ln/>
                  </pic:spPr>
                </pic:pic>
              </a:graphicData>
            </a:graphic>
          </wp:inline>
        </w:drawing>
      </w:r>
    </w:p>
    <w:p w14:paraId="00000A5A" w14:textId="5A527415"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Hình 57: Sequence diagram Thêm phiếu đặt trước</w:t>
      </w:r>
    </w:p>
    <w:p w14:paraId="00000A5B"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C"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D"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E"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5F"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60"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61"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62"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phiếu đặt trước – xóa phiếu đặt trước </w:t>
      </w:r>
    </w:p>
    <w:p w14:paraId="00000A63" w14:textId="77777777" w:rsidR="00DA1E0F" w:rsidRPr="005315E3" w:rsidRDefault="00735C55"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2DA1247B" wp14:editId="1A013C75">
            <wp:extent cx="5972175" cy="7505700"/>
            <wp:effectExtent l="0" t="0" r="0" b="0"/>
            <wp:docPr id="18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5972175" cy="7505700"/>
                    </a:xfrm>
                    <a:prstGeom prst="rect">
                      <a:avLst/>
                    </a:prstGeom>
                    <a:ln/>
                  </pic:spPr>
                </pic:pic>
              </a:graphicData>
            </a:graphic>
          </wp:inline>
        </w:drawing>
      </w:r>
    </w:p>
    <w:p w14:paraId="00000A64" w14:textId="25888B83" w:rsidR="00DA1E0F" w:rsidRPr="005315E3" w:rsidRDefault="00735C55" w:rsidP="001E08A5">
      <w:pPr>
        <w:pBdr>
          <w:top w:val="nil"/>
          <w:left w:val="nil"/>
          <w:bottom w:val="nil"/>
          <w:right w:val="nil"/>
          <w:between w:val="nil"/>
        </w:pBdr>
        <w:spacing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Hình 58: Sequence diagram của use case Xóa phiếu đặt trước</w:t>
      </w:r>
      <w:r w:rsidR="001E08A5">
        <w:rPr>
          <w:rFonts w:ascii="Times New Roman" w:eastAsia="Times New Roman" w:hAnsi="Times New Roman" w:cs="Times New Roman"/>
          <w:i/>
          <w:color w:val="000000"/>
          <w:sz w:val="26"/>
          <w:szCs w:val="26"/>
        </w:rPr>
        <w:t>.</w:t>
      </w:r>
    </w:p>
    <w:p w14:paraId="00000A65" w14:textId="77777777" w:rsidR="00DA1E0F" w:rsidRPr="005315E3" w:rsidRDefault="00DA1E0F"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p>
    <w:p w14:paraId="00000A66" w14:textId="77777777" w:rsidR="00DA1E0F" w:rsidRPr="005315E3" w:rsidRDefault="00735C55" w:rsidP="00643281">
      <w:pPr>
        <w:numPr>
          <w:ilvl w:val="1"/>
          <w:numId w:val="13"/>
        </w:numPr>
        <w:pBdr>
          <w:top w:val="nil"/>
          <w:left w:val="nil"/>
          <w:bottom w:val="nil"/>
          <w:right w:val="nil"/>
          <w:between w:val="nil"/>
        </w:pBdr>
        <w:spacing w:after="0" w:line="240" w:lineRule="auto"/>
        <w:ind w:left="284" w:hanging="56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Sequence Diagram Quản lý phiếu đặt trước – tra cứu phiếu đặt trước </w:t>
      </w:r>
    </w:p>
    <w:p w14:paraId="00000A67" w14:textId="77777777" w:rsidR="00DA1E0F" w:rsidRPr="005315E3" w:rsidRDefault="00735C55" w:rsidP="00643281">
      <w:p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3C7909B4" wp14:editId="0A7616E2">
            <wp:extent cx="5972175" cy="4385945"/>
            <wp:effectExtent l="0" t="0" r="0" b="0"/>
            <wp:docPr id="1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a:stretch>
                      <a:fillRect/>
                    </a:stretch>
                  </pic:blipFill>
                  <pic:spPr>
                    <a:xfrm>
                      <a:off x="0" y="0"/>
                      <a:ext cx="5972175" cy="4385945"/>
                    </a:xfrm>
                    <a:prstGeom prst="rect">
                      <a:avLst/>
                    </a:prstGeom>
                    <a:ln/>
                  </pic:spPr>
                </pic:pic>
              </a:graphicData>
            </a:graphic>
          </wp:inline>
        </w:drawing>
      </w:r>
    </w:p>
    <w:p w14:paraId="00000A68" w14:textId="77777777" w:rsidR="00DA1E0F" w:rsidRPr="005315E3" w:rsidRDefault="00DA1E0F" w:rsidP="00643281">
      <w:pPr>
        <w:spacing w:before="41" w:after="0" w:line="240" w:lineRule="auto"/>
        <w:jc w:val="both"/>
        <w:rPr>
          <w:rFonts w:ascii="Times New Roman" w:eastAsia="Times New Roman" w:hAnsi="Times New Roman" w:cs="Times New Roman"/>
          <w:sz w:val="26"/>
          <w:szCs w:val="26"/>
        </w:rPr>
      </w:pPr>
    </w:p>
    <w:p w14:paraId="00000A69" w14:textId="77777777" w:rsidR="00DA1E0F" w:rsidRPr="005315E3" w:rsidRDefault="00735C55" w:rsidP="001E08A5">
      <w:pPr>
        <w:pBdr>
          <w:top w:val="nil"/>
          <w:left w:val="nil"/>
          <w:bottom w:val="nil"/>
          <w:right w:val="nil"/>
          <w:between w:val="nil"/>
        </w:pBdr>
        <w:spacing w:before="41" w:after="0" w:line="240" w:lineRule="auto"/>
        <w:ind w:left="390"/>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Hình 59: Sequence diagram Tra cứu phiếu đặt trước</w:t>
      </w:r>
    </w:p>
    <w:p w14:paraId="00000A6A" w14:textId="77777777" w:rsidR="00DA1E0F" w:rsidRPr="005315E3" w:rsidRDefault="00DA1E0F" w:rsidP="00643281">
      <w:pPr>
        <w:spacing w:before="41" w:after="0" w:line="240" w:lineRule="auto"/>
        <w:jc w:val="both"/>
        <w:rPr>
          <w:rFonts w:ascii="Times New Roman" w:eastAsia="Times New Roman" w:hAnsi="Times New Roman" w:cs="Times New Roman"/>
          <w:sz w:val="26"/>
          <w:szCs w:val="26"/>
        </w:rPr>
      </w:pPr>
    </w:p>
    <w:p w14:paraId="00000A6B" w14:textId="77777777" w:rsidR="00DA1E0F" w:rsidRPr="005315E3" w:rsidRDefault="00735C55" w:rsidP="00643281">
      <w:pPr>
        <w:pBdr>
          <w:top w:val="nil"/>
          <w:left w:val="nil"/>
          <w:bottom w:val="nil"/>
          <w:right w:val="nil"/>
          <w:between w:val="nil"/>
        </w:pBdr>
        <w:spacing w:before="41" w:after="0" w:line="240" w:lineRule="auto"/>
        <w:ind w:left="10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w:t>
      </w:r>
    </w:p>
    <w:p w14:paraId="00000A6C" w14:textId="77777777" w:rsidR="00DA1E0F" w:rsidRPr="005315E3" w:rsidRDefault="00DA1E0F" w:rsidP="00643281">
      <w:pPr>
        <w:spacing w:before="41" w:after="0" w:line="240" w:lineRule="auto"/>
        <w:ind w:left="-567"/>
        <w:jc w:val="both"/>
        <w:rPr>
          <w:rFonts w:ascii="Times New Roman" w:eastAsia="Times New Roman" w:hAnsi="Times New Roman" w:cs="Times New Roman"/>
          <w:b/>
          <w:color w:val="000000"/>
          <w:sz w:val="32"/>
          <w:szCs w:val="32"/>
        </w:rPr>
      </w:pPr>
    </w:p>
    <w:p w14:paraId="00000A6D" w14:textId="77777777" w:rsidR="00DA1E0F" w:rsidRPr="005315E3" w:rsidRDefault="00DA1E0F" w:rsidP="00643281">
      <w:pPr>
        <w:spacing w:before="41" w:after="0" w:line="240" w:lineRule="auto"/>
        <w:ind w:left="-567"/>
        <w:jc w:val="both"/>
        <w:rPr>
          <w:rFonts w:ascii="Times New Roman" w:eastAsia="Times New Roman" w:hAnsi="Times New Roman" w:cs="Times New Roman"/>
          <w:b/>
          <w:color w:val="000000"/>
          <w:sz w:val="32"/>
          <w:szCs w:val="32"/>
        </w:rPr>
      </w:pPr>
    </w:p>
    <w:p w14:paraId="00000A6E" w14:textId="77777777" w:rsidR="00DA1E0F" w:rsidRPr="005315E3" w:rsidRDefault="00DA1E0F" w:rsidP="00643281">
      <w:pPr>
        <w:spacing w:before="41" w:after="0" w:line="240" w:lineRule="auto"/>
        <w:ind w:left="-567"/>
        <w:jc w:val="both"/>
        <w:rPr>
          <w:rFonts w:ascii="Times New Roman" w:eastAsia="Times New Roman" w:hAnsi="Times New Roman" w:cs="Times New Roman"/>
          <w:b/>
          <w:color w:val="000000"/>
          <w:sz w:val="32"/>
          <w:szCs w:val="32"/>
        </w:rPr>
      </w:pPr>
    </w:p>
    <w:p w14:paraId="00000A6F" w14:textId="77777777" w:rsidR="00DA1E0F" w:rsidRPr="005315E3" w:rsidRDefault="00DA1E0F" w:rsidP="00643281">
      <w:pPr>
        <w:spacing w:before="41" w:after="0" w:line="240" w:lineRule="auto"/>
        <w:ind w:left="-567"/>
        <w:jc w:val="both"/>
        <w:rPr>
          <w:rFonts w:ascii="Times New Roman" w:eastAsia="Times New Roman" w:hAnsi="Times New Roman" w:cs="Times New Roman"/>
          <w:b/>
          <w:color w:val="000000"/>
          <w:sz w:val="32"/>
          <w:szCs w:val="32"/>
        </w:rPr>
      </w:pPr>
    </w:p>
    <w:p w14:paraId="00000A70" w14:textId="77777777" w:rsidR="00DA1E0F" w:rsidRPr="005315E3" w:rsidRDefault="00DA1E0F" w:rsidP="00643281">
      <w:pPr>
        <w:spacing w:before="41" w:after="0" w:line="240" w:lineRule="auto"/>
        <w:ind w:left="-567"/>
        <w:jc w:val="both"/>
        <w:rPr>
          <w:rFonts w:ascii="Times New Roman" w:eastAsia="Times New Roman" w:hAnsi="Times New Roman" w:cs="Times New Roman"/>
          <w:b/>
          <w:color w:val="000000"/>
          <w:sz w:val="32"/>
          <w:szCs w:val="32"/>
        </w:rPr>
      </w:pPr>
    </w:p>
    <w:p w14:paraId="00000A71" w14:textId="77777777" w:rsidR="00DA1E0F" w:rsidRPr="005315E3" w:rsidRDefault="00DA1E0F" w:rsidP="00643281">
      <w:pPr>
        <w:spacing w:before="41" w:after="0" w:line="240" w:lineRule="auto"/>
        <w:ind w:left="-567"/>
        <w:jc w:val="both"/>
        <w:rPr>
          <w:rFonts w:ascii="Times New Roman" w:eastAsia="Times New Roman" w:hAnsi="Times New Roman" w:cs="Times New Roman"/>
          <w:b/>
          <w:color w:val="000000"/>
          <w:sz w:val="32"/>
          <w:szCs w:val="32"/>
        </w:rPr>
      </w:pPr>
    </w:p>
    <w:p w14:paraId="00000A72" w14:textId="77777777" w:rsidR="00DA1E0F" w:rsidRPr="005315E3" w:rsidRDefault="00DA1E0F" w:rsidP="00643281">
      <w:pPr>
        <w:spacing w:before="41" w:after="0" w:line="240" w:lineRule="auto"/>
        <w:ind w:left="-567"/>
        <w:jc w:val="both"/>
        <w:rPr>
          <w:rFonts w:ascii="Times New Roman" w:eastAsia="Times New Roman" w:hAnsi="Times New Roman" w:cs="Times New Roman"/>
          <w:b/>
          <w:color w:val="000000"/>
          <w:sz w:val="32"/>
          <w:szCs w:val="32"/>
        </w:rPr>
      </w:pPr>
    </w:p>
    <w:p w14:paraId="00000A73" w14:textId="77777777" w:rsidR="00DA1E0F" w:rsidRPr="005315E3" w:rsidRDefault="00DA1E0F" w:rsidP="00643281">
      <w:pPr>
        <w:spacing w:before="41" w:after="0" w:line="240" w:lineRule="auto"/>
        <w:ind w:left="-567"/>
        <w:jc w:val="both"/>
        <w:rPr>
          <w:rFonts w:ascii="Times New Roman" w:eastAsia="Times New Roman" w:hAnsi="Times New Roman" w:cs="Times New Roman"/>
          <w:b/>
          <w:color w:val="000000"/>
          <w:sz w:val="32"/>
          <w:szCs w:val="32"/>
        </w:rPr>
      </w:pPr>
    </w:p>
    <w:p w14:paraId="00000A74" w14:textId="77777777" w:rsidR="00DA1E0F" w:rsidRPr="005315E3" w:rsidRDefault="00DA1E0F" w:rsidP="00643281">
      <w:pPr>
        <w:spacing w:before="41" w:after="0" w:line="240" w:lineRule="auto"/>
        <w:jc w:val="both"/>
        <w:rPr>
          <w:rFonts w:ascii="Times New Roman" w:eastAsia="Times New Roman" w:hAnsi="Times New Roman" w:cs="Times New Roman"/>
          <w:b/>
          <w:color w:val="000000"/>
          <w:sz w:val="32"/>
          <w:szCs w:val="32"/>
        </w:rPr>
      </w:pPr>
    </w:p>
    <w:p w14:paraId="00000A75" w14:textId="77777777" w:rsidR="00DA1E0F" w:rsidRPr="005315E3" w:rsidRDefault="00DA1E0F" w:rsidP="00643281">
      <w:pPr>
        <w:spacing w:before="41" w:after="0" w:line="240" w:lineRule="auto"/>
        <w:jc w:val="both"/>
        <w:rPr>
          <w:rFonts w:ascii="Times New Roman" w:eastAsia="Times New Roman" w:hAnsi="Times New Roman" w:cs="Times New Roman"/>
          <w:b/>
          <w:color w:val="000000"/>
          <w:sz w:val="32"/>
          <w:szCs w:val="32"/>
        </w:rPr>
      </w:pPr>
    </w:p>
    <w:p w14:paraId="00000A76" w14:textId="77777777" w:rsidR="00DA1E0F" w:rsidRPr="005315E3" w:rsidRDefault="00735C55" w:rsidP="00F75FAE">
      <w:pPr>
        <w:pStyle w:val="Heading1"/>
        <w:numPr>
          <w:ilvl w:val="0"/>
          <w:numId w:val="0"/>
        </w:numPr>
        <w:ind w:left="720" w:firstLine="720"/>
        <w:rPr>
          <w:b w:val="0"/>
          <w:color w:val="000000"/>
        </w:rPr>
      </w:pPr>
      <w:bookmarkStart w:id="13" w:name="_Toc76856324"/>
      <w:r w:rsidRPr="005315E3">
        <w:rPr>
          <w:b w:val="0"/>
          <w:color w:val="000000"/>
        </w:rPr>
        <w:lastRenderedPageBreak/>
        <w:t>CHƯƠNG 4: THIẾT KẾ CLASS DIAGRAM</w:t>
      </w:r>
      <w:bookmarkEnd w:id="13"/>
    </w:p>
    <w:p w14:paraId="00000A77" w14:textId="66199DD5" w:rsidR="00DA1E0F" w:rsidRDefault="00C47CD3" w:rsidP="00C47CD3">
      <w:pPr>
        <w:spacing w:before="41" w:after="0" w:line="24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cách tiếp cận theo phân tích thiết kế hướng đối tượng với UML, sơ đồ lớp đ</w:t>
      </w:r>
      <w:r w:rsidR="000E5D35">
        <w:rPr>
          <w:rFonts w:ascii="Times New Roman" w:eastAsia="Times New Roman" w:hAnsi="Times New Roman" w:cs="Times New Roman"/>
          <w:color w:val="000000"/>
          <w:sz w:val="26"/>
          <w:szCs w:val="26"/>
        </w:rPr>
        <w:t>ó</w:t>
      </w:r>
      <w:r>
        <w:rPr>
          <w:rFonts w:ascii="Times New Roman" w:eastAsia="Times New Roman" w:hAnsi="Times New Roman" w:cs="Times New Roman"/>
          <w:color w:val="000000"/>
          <w:sz w:val="26"/>
          <w:szCs w:val="26"/>
        </w:rPr>
        <w:t>ng vai trò quan trọng để biểu diễn cấu trúc hệ thống, bao gồm cấu trúc thông tin và hành vi. Một sơ đồ lớp bao gồm các thành phần</w:t>
      </w:r>
      <w:r w:rsidR="000E5D35">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003A4A95">
        <w:rPr>
          <w:rFonts w:ascii="Times New Roman" w:eastAsia="Times New Roman" w:hAnsi="Times New Roman" w:cs="Times New Roman"/>
          <w:color w:val="000000"/>
          <w:sz w:val="26"/>
          <w:szCs w:val="26"/>
        </w:rPr>
        <w:t>đối tượng, lớp, thuộc tính, thao tác và các mối quan hệ giữa các lớp nh</w:t>
      </w:r>
      <w:r w:rsidR="000E5D35">
        <w:rPr>
          <w:rFonts w:ascii="Times New Roman" w:eastAsia="Times New Roman" w:hAnsi="Times New Roman" w:cs="Times New Roman"/>
          <w:color w:val="000000"/>
          <w:sz w:val="26"/>
          <w:szCs w:val="26"/>
        </w:rPr>
        <w:t>ư</w:t>
      </w:r>
      <w:r w:rsidR="003A4A95">
        <w:rPr>
          <w:rFonts w:ascii="Times New Roman" w:eastAsia="Times New Roman" w:hAnsi="Times New Roman" w:cs="Times New Roman"/>
          <w:color w:val="000000"/>
          <w:sz w:val="26"/>
          <w:szCs w:val="26"/>
        </w:rPr>
        <w:t xml:space="preserve"> tổng quát hóa, tụ hợp</w:t>
      </w:r>
      <w:r w:rsidR="000E5D35">
        <w:rPr>
          <w:rFonts w:ascii="Times New Roman" w:eastAsia="Times New Roman" w:hAnsi="Times New Roman" w:cs="Times New Roman"/>
          <w:color w:val="000000"/>
          <w:sz w:val="26"/>
          <w:szCs w:val="26"/>
        </w:rPr>
        <w:t>, bao gôp và phụ thuộc.</w:t>
      </w:r>
    </w:p>
    <w:p w14:paraId="7FC8DDCD" w14:textId="77777777" w:rsidR="00AB6D19" w:rsidRPr="005315E3" w:rsidRDefault="00AB6D19" w:rsidP="00C47CD3">
      <w:pPr>
        <w:spacing w:before="41" w:after="0" w:line="240" w:lineRule="auto"/>
        <w:ind w:firstLine="720"/>
        <w:jc w:val="both"/>
        <w:rPr>
          <w:rFonts w:ascii="Times New Roman" w:eastAsia="Times New Roman" w:hAnsi="Times New Roman" w:cs="Times New Roman"/>
          <w:color w:val="000000"/>
          <w:sz w:val="26"/>
          <w:szCs w:val="26"/>
        </w:rPr>
      </w:pPr>
    </w:p>
    <w:p w14:paraId="00000A78" w14:textId="6859A4C9" w:rsidR="00DA1E0F" w:rsidRDefault="00735C55" w:rsidP="00643281">
      <w:pPr>
        <w:pStyle w:val="Heading2"/>
        <w:jc w:val="both"/>
        <w:rPr>
          <w:rFonts w:ascii="Times New Roman" w:eastAsia="Times New Roman" w:hAnsi="Times New Roman" w:cs="Times New Roman"/>
          <w:color w:val="000000"/>
        </w:rPr>
      </w:pPr>
      <w:bookmarkStart w:id="14" w:name="_Toc76856325"/>
      <w:r w:rsidRPr="005315E3">
        <w:rPr>
          <w:rFonts w:ascii="Times New Roman" w:eastAsia="Times New Roman" w:hAnsi="Times New Roman" w:cs="Times New Roman"/>
          <w:color w:val="000000"/>
        </w:rPr>
        <w:t>4.1 Class Diagram Quản lý phòng</w:t>
      </w:r>
      <w:bookmarkEnd w:id="14"/>
    </w:p>
    <w:p w14:paraId="5213B4A6" w14:textId="77777777" w:rsidR="000E5D35" w:rsidRPr="000E5D35" w:rsidRDefault="000E5D35" w:rsidP="000E5D35"/>
    <w:p w14:paraId="00000A79" w14:textId="77777777" w:rsidR="00DA1E0F" w:rsidRPr="005315E3" w:rsidRDefault="00735C55" w:rsidP="00643281">
      <w:pPr>
        <w:spacing w:before="41" w:after="0" w:line="240" w:lineRule="auto"/>
        <w:ind w:left="4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F58A36E" wp14:editId="21DEDA3C">
            <wp:extent cx="4886325" cy="2374900"/>
            <wp:effectExtent l="0" t="0" r="9525" b="6350"/>
            <wp:docPr id="17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4886325" cy="2374900"/>
                    </a:xfrm>
                    <a:prstGeom prst="rect">
                      <a:avLst/>
                    </a:prstGeom>
                    <a:ln/>
                  </pic:spPr>
                </pic:pic>
              </a:graphicData>
            </a:graphic>
          </wp:inline>
        </w:drawing>
      </w:r>
    </w:p>
    <w:p w14:paraId="5FDB88D5" w14:textId="77777777" w:rsidR="00AB6D19" w:rsidRDefault="000E5D35" w:rsidP="00AB6D19">
      <w:pPr>
        <w:spacing w:before="41"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60</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sidR="00AB6D19">
        <w:rPr>
          <w:rFonts w:ascii="Times New Roman" w:eastAsia="Times New Roman" w:hAnsi="Times New Roman" w:cs="Times New Roman"/>
          <w:i/>
          <w:color w:val="000000"/>
          <w:sz w:val="26"/>
          <w:szCs w:val="26"/>
        </w:rPr>
        <w:t>Quản lý phòng.</w:t>
      </w:r>
    </w:p>
    <w:p w14:paraId="00000A7B" w14:textId="18EA3C25" w:rsidR="00DA1E0F" w:rsidRPr="00AB6D19" w:rsidRDefault="00AB6D19" w:rsidP="00AB6D19">
      <w:pPr>
        <w:pStyle w:val="Heading2"/>
        <w:jc w:val="both"/>
        <w:rPr>
          <w:rFonts w:ascii="Times New Roman" w:eastAsia="Times New Roman" w:hAnsi="Times New Roman" w:cs="Times New Roman"/>
          <w:color w:val="000000"/>
        </w:rPr>
      </w:pPr>
      <w:bookmarkStart w:id="15" w:name="_Toc76856326"/>
      <w:r w:rsidRPr="005315E3">
        <w:rPr>
          <w:rFonts w:ascii="Times New Roman" w:eastAsia="Times New Roman" w:hAnsi="Times New Roman" w:cs="Times New Roman"/>
          <w:color w:val="000000"/>
        </w:rPr>
        <w:t>4.</w:t>
      </w:r>
      <w:r>
        <w:rPr>
          <w:rFonts w:ascii="Times New Roman" w:eastAsia="Times New Roman" w:hAnsi="Times New Roman" w:cs="Times New Roman"/>
          <w:color w:val="000000"/>
        </w:rPr>
        <w:t>2</w:t>
      </w:r>
      <w:r w:rsidRPr="005315E3">
        <w:rPr>
          <w:rFonts w:ascii="Times New Roman" w:eastAsia="Times New Roman" w:hAnsi="Times New Roman" w:cs="Times New Roman"/>
          <w:color w:val="000000"/>
        </w:rPr>
        <w:t xml:space="preserve"> Class Diagram Quản lý </w:t>
      </w:r>
      <w:r>
        <w:rPr>
          <w:rFonts w:ascii="Times New Roman" w:eastAsia="Times New Roman" w:hAnsi="Times New Roman" w:cs="Times New Roman"/>
          <w:color w:val="000000"/>
        </w:rPr>
        <w:t>nhân viên</w:t>
      </w:r>
      <w:bookmarkEnd w:id="15"/>
    </w:p>
    <w:p w14:paraId="56D59280" w14:textId="77777777" w:rsidR="000E5D35" w:rsidRPr="000E5D35" w:rsidRDefault="000E5D35" w:rsidP="000E5D35"/>
    <w:p w14:paraId="00000A7C" w14:textId="7EED1A8A" w:rsidR="00DA1E0F" w:rsidRDefault="00735C55" w:rsidP="00643281">
      <w:pPr>
        <w:spacing w:before="41" w:after="0" w:line="240" w:lineRule="auto"/>
        <w:ind w:left="-567" w:firstLine="28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3682B02B" wp14:editId="29896F39">
            <wp:extent cx="5972175" cy="2908300"/>
            <wp:effectExtent l="0" t="0" r="9525" b="6350"/>
            <wp:docPr id="1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5972175" cy="2908300"/>
                    </a:xfrm>
                    <a:prstGeom prst="rect">
                      <a:avLst/>
                    </a:prstGeom>
                    <a:ln/>
                  </pic:spPr>
                </pic:pic>
              </a:graphicData>
            </a:graphic>
          </wp:inline>
        </w:drawing>
      </w:r>
    </w:p>
    <w:p w14:paraId="215D8F28" w14:textId="26CE0F0A" w:rsidR="000E5D35" w:rsidRDefault="000E5D35" w:rsidP="000E5D35">
      <w:pPr>
        <w:spacing w:before="41"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6</w:t>
      </w:r>
      <w:r>
        <w:rPr>
          <w:rFonts w:ascii="Times New Roman" w:eastAsia="Times New Roman" w:hAnsi="Times New Roman" w:cs="Times New Roman"/>
          <w:i/>
          <w:color w:val="000000"/>
          <w:sz w:val="26"/>
          <w:szCs w:val="26"/>
        </w:rPr>
        <w:t>1</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Quản lý nhân viên</w:t>
      </w:r>
    </w:p>
    <w:p w14:paraId="4A23C14F" w14:textId="77777777" w:rsidR="000E5D35" w:rsidRDefault="000E5D35" w:rsidP="000E5D35">
      <w:pPr>
        <w:spacing w:before="41" w:after="0" w:line="240" w:lineRule="auto"/>
        <w:ind w:left="284"/>
        <w:jc w:val="center"/>
        <w:rPr>
          <w:rFonts w:ascii="Times New Roman" w:eastAsia="Times New Roman" w:hAnsi="Times New Roman" w:cs="Times New Roman"/>
          <w:i/>
          <w:color w:val="000000"/>
          <w:sz w:val="26"/>
          <w:szCs w:val="26"/>
        </w:rPr>
      </w:pPr>
    </w:p>
    <w:p w14:paraId="00000A7D" w14:textId="7C3DFB80" w:rsidR="00DA1E0F" w:rsidRPr="00AB6D19" w:rsidRDefault="000E5D35" w:rsidP="00AB6D19">
      <w:pPr>
        <w:pStyle w:val="Heading2"/>
        <w:jc w:val="both"/>
        <w:rPr>
          <w:rFonts w:ascii="Times New Roman" w:eastAsia="Times New Roman" w:hAnsi="Times New Roman" w:cs="Times New Roman"/>
          <w:color w:val="000000"/>
        </w:rPr>
      </w:pPr>
      <w:r>
        <w:rPr>
          <w:rFonts w:ascii="Times New Roman" w:eastAsia="Times New Roman" w:hAnsi="Times New Roman" w:cs="Times New Roman"/>
          <w:color w:val="000000"/>
        </w:rPr>
        <w:br w:type="page"/>
      </w:r>
      <w:bookmarkStart w:id="16" w:name="_Toc76856327"/>
      <w:r w:rsidR="00AB6D19" w:rsidRPr="005315E3">
        <w:rPr>
          <w:rFonts w:ascii="Times New Roman" w:eastAsia="Times New Roman" w:hAnsi="Times New Roman" w:cs="Times New Roman"/>
          <w:color w:val="000000"/>
        </w:rPr>
        <w:lastRenderedPageBreak/>
        <w:t>4.</w:t>
      </w:r>
      <w:r w:rsidR="00AB6D19">
        <w:rPr>
          <w:rFonts w:ascii="Times New Roman" w:eastAsia="Times New Roman" w:hAnsi="Times New Roman" w:cs="Times New Roman"/>
          <w:color w:val="000000"/>
        </w:rPr>
        <w:t>3</w:t>
      </w:r>
      <w:r w:rsidR="00AB6D19" w:rsidRPr="005315E3">
        <w:rPr>
          <w:rFonts w:ascii="Times New Roman" w:eastAsia="Times New Roman" w:hAnsi="Times New Roman" w:cs="Times New Roman"/>
          <w:color w:val="000000"/>
        </w:rPr>
        <w:t xml:space="preserve"> Class Diagram Quản lý </w:t>
      </w:r>
      <w:r w:rsidR="00AB6D19">
        <w:rPr>
          <w:rFonts w:ascii="Times New Roman" w:eastAsia="Times New Roman" w:hAnsi="Times New Roman" w:cs="Times New Roman"/>
          <w:color w:val="000000"/>
        </w:rPr>
        <w:t>quy định</w:t>
      </w:r>
      <w:bookmarkEnd w:id="16"/>
    </w:p>
    <w:p w14:paraId="3630CB2B" w14:textId="77777777" w:rsidR="000E5D35" w:rsidRPr="000E5D35" w:rsidRDefault="000E5D35" w:rsidP="000E5D35"/>
    <w:p w14:paraId="00000A7E" w14:textId="7432ACC1" w:rsidR="00DA1E0F"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4EAD292D" wp14:editId="64118F18">
            <wp:extent cx="5829300" cy="3876675"/>
            <wp:effectExtent l="0" t="0" r="0" b="0"/>
            <wp:docPr id="1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5829300" cy="3876675"/>
                    </a:xfrm>
                    <a:prstGeom prst="rect">
                      <a:avLst/>
                    </a:prstGeom>
                    <a:ln/>
                  </pic:spPr>
                </pic:pic>
              </a:graphicData>
            </a:graphic>
          </wp:inline>
        </w:drawing>
      </w:r>
    </w:p>
    <w:p w14:paraId="1368BD1E" w14:textId="12849199" w:rsidR="000E5D35" w:rsidRPr="005315E3" w:rsidRDefault="000E5D35" w:rsidP="000E5D35">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6</w:t>
      </w:r>
      <w:r>
        <w:rPr>
          <w:rFonts w:ascii="Times New Roman" w:eastAsia="Times New Roman" w:hAnsi="Times New Roman" w:cs="Times New Roman"/>
          <w:i/>
          <w:color w:val="000000"/>
          <w:sz w:val="26"/>
          <w:szCs w:val="26"/>
        </w:rPr>
        <w:t>2</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Quản lý quy định.</w:t>
      </w:r>
    </w:p>
    <w:p w14:paraId="571A4B78" w14:textId="77777777" w:rsidR="000E5D35" w:rsidRDefault="000E5D35" w:rsidP="00643281">
      <w:pPr>
        <w:spacing w:before="41" w:after="0" w:line="240" w:lineRule="auto"/>
        <w:ind w:left="-284"/>
        <w:jc w:val="both"/>
        <w:rPr>
          <w:rFonts w:ascii="Times New Roman" w:eastAsia="Times New Roman" w:hAnsi="Times New Roman" w:cs="Times New Roman"/>
          <w:color w:val="000000"/>
          <w:sz w:val="26"/>
          <w:szCs w:val="26"/>
        </w:rPr>
      </w:pPr>
    </w:p>
    <w:p w14:paraId="508A8520" w14:textId="77777777" w:rsidR="000E5D35" w:rsidRPr="005315E3" w:rsidRDefault="000E5D35" w:rsidP="00643281">
      <w:pPr>
        <w:spacing w:before="41" w:after="0" w:line="240" w:lineRule="auto"/>
        <w:ind w:left="-284"/>
        <w:jc w:val="both"/>
        <w:rPr>
          <w:rFonts w:ascii="Times New Roman" w:eastAsia="Times New Roman" w:hAnsi="Times New Roman" w:cs="Times New Roman"/>
          <w:color w:val="000000"/>
          <w:sz w:val="26"/>
          <w:szCs w:val="26"/>
        </w:rPr>
      </w:pPr>
    </w:p>
    <w:p w14:paraId="00000A7F"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4836A7BA" w14:textId="77777777" w:rsidR="00AB6D19" w:rsidRDefault="00AB6D19">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rPr>
        <w:br w:type="page"/>
      </w:r>
    </w:p>
    <w:p w14:paraId="00000A80" w14:textId="42801F1E" w:rsidR="00DA1E0F" w:rsidRDefault="00735C55" w:rsidP="00643281">
      <w:pPr>
        <w:pStyle w:val="Heading2"/>
        <w:jc w:val="both"/>
        <w:rPr>
          <w:rFonts w:ascii="Times New Roman" w:eastAsia="Times New Roman" w:hAnsi="Times New Roman" w:cs="Times New Roman"/>
          <w:color w:val="000000"/>
        </w:rPr>
      </w:pPr>
      <w:bookmarkStart w:id="17" w:name="_Toc76856328"/>
      <w:r w:rsidRPr="005315E3">
        <w:rPr>
          <w:rFonts w:ascii="Times New Roman" w:eastAsia="Times New Roman" w:hAnsi="Times New Roman" w:cs="Times New Roman"/>
          <w:color w:val="000000"/>
        </w:rPr>
        <w:lastRenderedPageBreak/>
        <w:t>4.4 Class Diagram Quản lý phiếu thuê phòng</w:t>
      </w:r>
      <w:bookmarkEnd w:id="17"/>
    </w:p>
    <w:p w14:paraId="7C6ED220" w14:textId="77777777" w:rsidR="00AB6D19" w:rsidRPr="00AB6D19" w:rsidRDefault="00AB6D19" w:rsidP="00AB6D19"/>
    <w:p w14:paraId="00000A81" w14:textId="77777777" w:rsidR="00DA1E0F" w:rsidRPr="005315E3" w:rsidRDefault="00735C55" w:rsidP="00643281">
      <w:pPr>
        <w:spacing w:before="41" w:after="0" w:line="240" w:lineRule="auto"/>
        <w:ind w:left="-284" w:firstLine="1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10AB6D34" wp14:editId="480B11C4">
            <wp:extent cx="6094472" cy="3329044"/>
            <wp:effectExtent l="0" t="0" r="0" b="0"/>
            <wp:docPr id="1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6094472" cy="3329044"/>
                    </a:xfrm>
                    <a:prstGeom prst="rect">
                      <a:avLst/>
                    </a:prstGeom>
                    <a:ln/>
                  </pic:spPr>
                </pic:pic>
              </a:graphicData>
            </a:graphic>
          </wp:inline>
        </w:drawing>
      </w:r>
    </w:p>
    <w:p w14:paraId="73CD5EA3" w14:textId="6A2F2D60" w:rsidR="00AB6D19" w:rsidRPr="005315E3" w:rsidRDefault="00AB6D19" w:rsidP="00AB6D19">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6</w:t>
      </w:r>
      <w:r>
        <w:rPr>
          <w:rFonts w:ascii="Times New Roman" w:eastAsia="Times New Roman" w:hAnsi="Times New Roman" w:cs="Times New Roman"/>
          <w:i/>
          <w:color w:val="000000"/>
          <w:sz w:val="26"/>
          <w:szCs w:val="26"/>
        </w:rPr>
        <w:t>3</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 xml:space="preserve">Quản lý </w:t>
      </w:r>
      <w:r>
        <w:rPr>
          <w:rFonts w:ascii="Times New Roman" w:eastAsia="Times New Roman" w:hAnsi="Times New Roman" w:cs="Times New Roman"/>
          <w:i/>
          <w:color w:val="000000"/>
          <w:sz w:val="26"/>
          <w:szCs w:val="26"/>
        </w:rPr>
        <w:t>phiếu thuê phòng</w:t>
      </w:r>
      <w:r>
        <w:rPr>
          <w:rFonts w:ascii="Times New Roman" w:eastAsia="Times New Roman" w:hAnsi="Times New Roman" w:cs="Times New Roman"/>
          <w:i/>
          <w:color w:val="000000"/>
          <w:sz w:val="26"/>
          <w:szCs w:val="26"/>
        </w:rPr>
        <w:t>.</w:t>
      </w:r>
    </w:p>
    <w:p w14:paraId="00000A82" w14:textId="77777777" w:rsidR="00DA1E0F" w:rsidRPr="005315E3" w:rsidRDefault="00DA1E0F" w:rsidP="00643281">
      <w:pPr>
        <w:spacing w:before="41" w:after="0" w:line="240" w:lineRule="auto"/>
        <w:ind w:left="-567" w:firstLine="141"/>
        <w:jc w:val="both"/>
        <w:rPr>
          <w:rFonts w:ascii="Times New Roman" w:eastAsia="Times New Roman" w:hAnsi="Times New Roman" w:cs="Times New Roman"/>
          <w:color w:val="000000"/>
          <w:sz w:val="26"/>
          <w:szCs w:val="26"/>
        </w:rPr>
      </w:pPr>
    </w:p>
    <w:p w14:paraId="00000A83" w14:textId="77777777" w:rsidR="00DA1E0F" w:rsidRPr="005315E3" w:rsidRDefault="00DA1E0F" w:rsidP="00643281">
      <w:pPr>
        <w:spacing w:before="41" w:after="0" w:line="240" w:lineRule="auto"/>
        <w:ind w:left="-567" w:firstLine="141"/>
        <w:jc w:val="both"/>
        <w:rPr>
          <w:rFonts w:ascii="Times New Roman" w:eastAsia="Times New Roman" w:hAnsi="Times New Roman" w:cs="Times New Roman"/>
          <w:color w:val="000000"/>
          <w:sz w:val="26"/>
          <w:szCs w:val="26"/>
        </w:rPr>
      </w:pPr>
    </w:p>
    <w:p w14:paraId="00000A84" w14:textId="77777777" w:rsidR="00DA1E0F" w:rsidRPr="005315E3" w:rsidRDefault="00735C55" w:rsidP="00643281">
      <w:pPr>
        <w:pStyle w:val="Heading2"/>
        <w:jc w:val="both"/>
        <w:rPr>
          <w:rFonts w:ascii="Times New Roman" w:eastAsia="Times New Roman" w:hAnsi="Times New Roman" w:cs="Times New Roman"/>
          <w:color w:val="000000"/>
        </w:rPr>
      </w:pPr>
      <w:bookmarkStart w:id="18" w:name="_Toc76856329"/>
      <w:r w:rsidRPr="005315E3">
        <w:rPr>
          <w:rFonts w:ascii="Times New Roman" w:eastAsia="Times New Roman" w:hAnsi="Times New Roman" w:cs="Times New Roman"/>
          <w:color w:val="000000"/>
        </w:rPr>
        <w:lastRenderedPageBreak/>
        <w:t>4.5 Class Diagram Quản lý phiếu dịch vụ</w:t>
      </w:r>
      <w:bookmarkEnd w:id="18"/>
    </w:p>
    <w:p w14:paraId="00000A88" w14:textId="6B57BCA6" w:rsidR="00DA1E0F" w:rsidRPr="005315E3" w:rsidRDefault="00735C55" w:rsidP="00AB6D19">
      <w:pPr>
        <w:spacing w:before="41" w:after="0" w:line="240" w:lineRule="auto"/>
        <w:ind w:left="-85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1B89236F" wp14:editId="77210DFF">
            <wp:extent cx="6877050" cy="4905375"/>
            <wp:effectExtent l="0" t="0" r="0" b="0"/>
            <wp:docPr id="1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6877050" cy="4905375"/>
                    </a:xfrm>
                    <a:prstGeom prst="rect">
                      <a:avLst/>
                    </a:prstGeom>
                    <a:ln/>
                  </pic:spPr>
                </pic:pic>
              </a:graphicData>
            </a:graphic>
          </wp:inline>
        </w:drawing>
      </w:r>
    </w:p>
    <w:p w14:paraId="7EC875AF" w14:textId="3B059C6A" w:rsidR="00AB6D19" w:rsidRPr="005315E3" w:rsidRDefault="00AB6D19" w:rsidP="00AB6D19">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6</w:t>
      </w:r>
      <w:r>
        <w:rPr>
          <w:rFonts w:ascii="Times New Roman" w:eastAsia="Times New Roman" w:hAnsi="Times New Roman" w:cs="Times New Roman"/>
          <w:i/>
          <w:color w:val="000000"/>
          <w:sz w:val="26"/>
          <w:szCs w:val="26"/>
        </w:rPr>
        <w:t>4</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 xml:space="preserve">Quản lý </w:t>
      </w:r>
      <w:r>
        <w:rPr>
          <w:rFonts w:ascii="Times New Roman" w:eastAsia="Times New Roman" w:hAnsi="Times New Roman" w:cs="Times New Roman"/>
          <w:i/>
          <w:color w:val="000000"/>
          <w:sz w:val="26"/>
          <w:szCs w:val="26"/>
        </w:rPr>
        <w:t>phiếu dịch vụ</w:t>
      </w:r>
      <w:r>
        <w:rPr>
          <w:rFonts w:ascii="Times New Roman" w:eastAsia="Times New Roman" w:hAnsi="Times New Roman" w:cs="Times New Roman"/>
          <w:i/>
          <w:color w:val="000000"/>
          <w:sz w:val="26"/>
          <w:szCs w:val="26"/>
        </w:rPr>
        <w:t>.</w:t>
      </w:r>
    </w:p>
    <w:p w14:paraId="00000A89"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8A"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8B"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8C"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8D"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8E"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8F"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90"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91"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92"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93"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94" w14:textId="77777777" w:rsidR="00DA1E0F" w:rsidRPr="005315E3" w:rsidRDefault="00735C55" w:rsidP="00643281">
      <w:pPr>
        <w:pStyle w:val="Heading2"/>
        <w:jc w:val="both"/>
        <w:rPr>
          <w:rFonts w:ascii="Times New Roman" w:eastAsia="Times New Roman" w:hAnsi="Times New Roman" w:cs="Times New Roman"/>
          <w:color w:val="000000"/>
        </w:rPr>
      </w:pPr>
      <w:bookmarkStart w:id="19" w:name="_Toc76856330"/>
      <w:r w:rsidRPr="005315E3">
        <w:rPr>
          <w:rFonts w:ascii="Times New Roman" w:eastAsia="Times New Roman" w:hAnsi="Times New Roman" w:cs="Times New Roman"/>
          <w:color w:val="000000"/>
        </w:rPr>
        <w:lastRenderedPageBreak/>
        <w:t>4.6 Class Diagram Quản lý phiếu đặt trước</w:t>
      </w:r>
      <w:bookmarkEnd w:id="19"/>
    </w:p>
    <w:p w14:paraId="00000A95" w14:textId="1068BBB5" w:rsidR="00DA1E0F" w:rsidRDefault="00735C55" w:rsidP="00643281">
      <w:pPr>
        <w:spacing w:before="41" w:after="0" w:line="240" w:lineRule="auto"/>
        <w:ind w:left="-99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4A22E413" wp14:editId="3794913B">
            <wp:extent cx="7038975" cy="4829175"/>
            <wp:effectExtent l="0" t="0" r="0" b="0"/>
            <wp:docPr id="17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7038975" cy="4829175"/>
                    </a:xfrm>
                    <a:prstGeom prst="rect">
                      <a:avLst/>
                    </a:prstGeom>
                    <a:ln/>
                  </pic:spPr>
                </pic:pic>
              </a:graphicData>
            </a:graphic>
          </wp:inline>
        </w:drawing>
      </w:r>
    </w:p>
    <w:p w14:paraId="1AE9E5F4" w14:textId="7B081440" w:rsidR="00AB6D19" w:rsidRPr="005315E3" w:rsidRDefault="00AB6D19" w:rsidP="00AB6D19">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6</w:t>
      </w:r>
      <w:r>
        <w:rPr>
          <w:rFonts w:ascii="Times New Roman" w:eastAsia="Times New Roman" w:hAnsi="Times New Roman" w:cs="Times New Roman"/>
          <w:i/>
          <w:color w:val="000000"/>
          <w:sz w:val="26"/>
          <w:szCs w:val="26"/>
        </w:rPr>
        <w:t>5</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 xml:space="preserve">Quản lý </w:t>
      </w:r>
      <w:r>
        <w:rPr>
          <w:rFonts w:ascii="Times New Roman" w:eastAsia="Times New Roman" w:hAnsi="Times New Roman" w:cs="Times New Roman"/>
          <w:i/>
          <w:color w:val="000000"/>
          <w:sz w:val="26"/>
          <w:szCs w:val="26"/>
        </w:rPr>
        <w:t>phiếu đặt trước</w:t>
      </w:r>
      <w:r>
        <w:rPr>
          <w:rFonts w:ascii="Times New Roman" w:eastAsia="Times New Roman" w:hAnsi="Times New Roman" w:cs="Times New Roman"/>
          <w:i/>
          <w:color w:val="000000"/>
          <w:sz w:val="26"/>
          <w:szCs w:val="26"/>
        </w:rPr>
        <w:t>.</w:t>
      </w:r>
    </w:p>
    <w:p w14:paraId="1CF5C095" w14:textId="77777777" w:rsidR="00AB6D19" w:rsidRPr="005315E3" w:rsidRDefault="00AB6D19" w:rsidP="00643281">
      <w:pPr>
        <w:spacing w:before="41" w:after="0" w:line="240" w:lineRule="auto"/>
        <w:ind w:left="-993"/>
        <w:jc w:val="both"/>
        <w:rPr>
          <w:rFonts w:ascii="Times New Roman" w:eastAsia="Times New Roman" w:hAnsi="Times New Roman" w:cs="Times New Roman"/>
          <w:color w:val="000000"/>
          <w:sz w:val="26"/>
          <w:szCs w:val="26"/>
        </w:rPr>
      </w:pPr>
    </w:p>
    <w:p w14:paraId="00000A96" w14:textId="77777777" w:rsidR="00DA1E0F" w:rsidRPr="005315E3" w:rsidRDefault="00735C55" w:rsidP="00643281">
      <w:pPr>
        <w:pStyle w:val="Heading2"/>
        <w:jc w:val="both"/>
        <w:rPr>
          <w:rFonts w:ascii="Times New Roman" w:eastAsia="Times New Roman" w:hAnsi="Times New Roman" w:cs="Times New Roman"/>
          <w:color w:val="000000"/>
        </w:rPr>
      </w:pPr>
      <w:bookmarkStart w:id="20" w:name="_Toc76856331"/>
      <w:r w:rsidRPr="005315E3">
        <w:rPr>
          <w:rFonts w:ascii="Times New Roman" w:eastAsia="Times New Roman" w:hAnsi="Times New Roman" w:cs="Times New Roman"/>
          <w:color w:val="000000"/>
        </w:rPr>
        <w:lastRenderedPageBreak/>
        <w:t>4.7 Class Diagram Quản lý khuyễn mãi</w:t>
      </w:r>
      <w:bookmarkEnd w:id="20"/>
    </w:p>
    <w:p w14:paraId="00000A97" w14:textId="7FFDDE4C" w:rsidR="00DA1E0F" w:rsidRDefault="00735C55" w:rsidP="00643281">
      <w:pPr>
        <w:spacing w:before="41" w:after="0" w:line="240" w:lineRule="auto"/>
        <w:ind w:left="-56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59946697" wp14:editId="78F9705E">
            <wp:extent cx="6457950" cy="2997200"/>
            <wp:effectExtent l="0" t="0" r="0" b="0"/>
            <wp:docPr id="1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6457950" cy="2997200"/>
                    </a:xfrm>
                    <a:prstGeom prst="rect">
                      <a:avLst/>
                    </a:prstGeom>
                    <a:ln/>
                  </pic:spPr>
                </pic:pic>
              </a:graphicData>
            </a:graphic>
          </wp:inline>
        </w:drawing>
      </w:r>
    </w:p>
    <w:p w14:paraId="607DEA8B" w14:textId="2E1A0CB8" w:rsidR="00AB6D19" w:rsidRDefault="00AB6D19" w:rsidP="00AB6D19">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6</w:t>
      </w:r>
      <w:r>
        <w:rPr>
          <w:rFonts w:ascii="Times New Roman" w:eastAsia="Times New Roman" w:hAnsi="Times New Roman" w:cs="Times New Roman"/>
          <w:i/>
          <w:color w:val="000000"/>
          <w:sz w:val="26"/>
          <w:szCs w:val="26"/>
        </w:rPr>
        <w:t>6</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 xml:space="preserve">Quản lý </w:t>
      </w:r>
      <w:r>
        <w:rPr>
          <w:rFonts w:ascii="Times New Roman" w:eastAsia="Times New Roman" w:hAnsi="Times New Roman" w:cs="Times New Roman"/>
          <w:i/>
          <w:color w:val="000000"/>
          <w:sz w:val="26"/>
          <w:szCs w:val="26"/>
        </w:rPr>
        <w:t>chương trình khuyến mãi.</w:t>
      </w:r>
    </w:p>
    <w:p w14:paraId="3866C84F" w14:textId="77777777" w:rsidR="00AB6D19" w:rsidRDefault="00AB6D19" w:rsidP="00AB6D19">
      <w:pPr>
        <w:spacing w:before="41" w:after="0" w:line="240" w:lineRule="auto"/>
        <w:ind w:left="284"/>
        <w:jc w:val="center"/>
        <w:rPr>
          <w:rFonts w:ascii="Times New Roman" w:eastAsia="Times New Roman" w:hAnsi="Times New Roman" w:cs="Times New Roman"/>
          <w:color w:val="000000"/>
          <w:sz w:val="26"/>
          <w:szCs w:val="26"/>
        </w:rPr>
      </w:pPr>
    </w:p>
    <w:p w14:paraId="00000A98" w14:textId="71E104B1" w:rsidR="00DA1E0F" w:rsidRDefault="00735C55" w:rsidP="00643281">
      <w:pPr>
        <w:pStyle w:val="Heading2"/>
        <w:jc w:val="both"/>
        <w:rPr>
          <w:rFonts w:ascii="Times New Roman" w:eastAsia="Times New Roman" w:hAnsi="Times New Roman" w:cs="Times New Roman"/>
          <w:color w:val="000000"/>
        </w:rPr>
      </w:pPr>
      <w:bookmarkStart w:id="21" w:name="_Toc76856332"/>
      <w:r w:rsidRPr="005315E3">
        <w:rPr>
          <w:rFonts w:ascii="Times New Roman" w:eastAsia="Times New Roman" w:hAnsi="Times New Roman" w:cs="Times New Roman"/>
          <w:color w:val="000000"/>
        </w:rPr>
        <w:t>4.8 Class Diagram Quản lý khách hàng</w:t>
      </w:r>
      <w:bookmarkEnd w:id="21"/>
    </w:p>
    <w:p w14:paraId="247D3182" w14:textId="77777777" w:rsidR="00AB6D19" w:rsidRPr="00AB6D19" w:rsidRDefault="00AB6D19" w:rsidP="00AB6D19"/>
    <w:p w14:paraId="00000A99" w14:textId="599BB43B" w:rsidR="00DA1E0F" w:rsidRDefault="00735C55" w:rsidP="00643281">
      <w:pPr>
        <w:spacing w:before="41"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2D3086BF" wp14:editId="695D258C">
            <wp:extent cx="5972175" cy="3098800"/>
            <wp:effectExtent l="0" t="0" r="9525" b="6350"/>
            <wp:docPr id="17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972175" cy="3098800"/>
                    </a:xfrm>
                    <a:prstGeom prst="rect">
                      <a:avLst/>
                    </a:prstGeom>
                    <a:ln/>
                  </pic:spPr>
                </pic:pic>
              </a:graphicData>
            </a:graphic>
          </wp:inline>
        </w:drawing>
      </w:r>
    </w:p>
    <w:p w14:paraId="46B900B6" w14:textId="683B4905" w:rsidR="00AB6D19" w:rsidRPr="005315E3" w:rsidRDefault="00AB6D19" w:rsidP="00AB6D19">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67</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 xml:space="preserve">Quản lý </w:t>
      </w:r>
      <w:r>
        <w:rPr>
          <w:rFonts w:ascii="Times New Roman" w:eastAsia="Times New Roman" w:hAnsi="Times New Roman" w:cs="Times New Roman"/>
          <w:i/>
          <w:color w:val="000000"/>
          <w:sz w:val="26"/>
          <w:szCs w:val="26"/>
        </w:rPr>
        <w:t>khách hàng</w:t>
      </w:r>
      <w:r>
        <w:rPr>
          <w:rFonts w:ascii="Times New Roman" w:eastAsia="Times New Roman" w:hAnsi="Times New Roman" w:cs="Times New Roman"/>
          <w:i/>
          <w:color w:val="000000"/>
          <w:sz w:val="26"/>
          <w:szCs w:val="26"/>
        </w:rPr>
        <w:t>.</w:t>
      </w:r>
    </w:p>
    <w:p w14:paraId="455E1E30" w14:textId="77777777" w:rsidR="00AB6D19" w:rsidRPr="005315E3" w:rsidRDefault="00AB6D19" w:rsidP="00643281">
      <w:pPr>
        <w:spacing w:before="41" w:after="0" w:line="240" w:lineRule="auto"/>
        <w:ind w:left="-142"/>
        <w:jc w:val="both"/>
        <w:rPr>
          <w:rFonts w:ascii="Times New Roman" w:eastAsia="Times New Roman" w:hAnsi="Times New Roman" w:cs="Times New Roman"/>
          <w:color w:val="000000"/>
          <w:sz w:val="26"/>
          <w:szCs w:val="26"/>
        </w:rPr>
      </w:pPr>
    </w:p>
    <w:p w14:paraId="00000A9A" w14:textId="77777777" w:rsidR="00DA1E0F" w:rsidRPr="005315E3" w:rsidRDefault="00DA1E0F" w:rsidP="00643281">
      <w:pPr>
        <w:spacing w:before="41" w:after="0" w:line="240" w:lineRule="auto"/>
        <w:ind w:left="-142"/>
        <w:jc w:val="both"/>
        <w:rPr>
          <w:rFonts w:ascii="Times New Roman" w:eastAsia="Times New Roman" w:hAnsi="Times New Roman" w:cs="Times New Roman"/>
          <w:color w:val="000000"/>
          <w:sz w:val="26"/>
          <w:szCs w:val="26"/>
        </w:rPr>
      </w:pPr>
    </w:p>
    <w:p w14:paraId="00000A9B" w14:textId="77777777" w:rsidR="00DA1E0F" w:rsidRPr="005315E3" w:rsidRDefault="00735C55" w:rsidP="00643281">
      <w:pPr>
        <w:pStyle w:val="Heading2"/>
        <w:jc w:val="both"/>
        <w:rPr>
          <w:rFonts w:ascii="Times New Roman" w:eastAsia="Times New Roman" w:hAnsi="Times New Roman" w:cs="Times New Roman"/>
          <w:color w:val="000000"/>
        </w:rPr>
      </w:pPr>
      <w:bookmarkStart w:id="22" w:name="_Toc76856333"/>
      <w:r w:rsidRPr="005315E3">
        <w:rPr>
          <w:rFonts w:ascii="Times New Roman" w:eastAsia="Times New Roman" w:hAnsi="Times New Roman" w:cs="Times New Roman"/>
          <w:color w:val="000000"/>
        </w:rPr>
        <w:lastRenderedPageBreak/>
        <w:t>4.9 Class Diagram Quản lý hóa đơn</w:t>
      </w:r>
      <w:bookmarkEnd w:id="22"/>
    </w:p>
    <w:p w14:paraId="00000A9C" w14:textId="467BCC06" w:rsidR="00DA1E0F" w:rsidRDefault="00735C55" w:rsidP="00643281">
      <w:pPr>
        <w:spacing w:before="41" w:after="0" w:line="240" w:lineRule="auto"/>
        <w:ind w:left="-567" w:hanging="709"/>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39AE29B3" wp14:editId="7F973001">
            <wp:extent cx="6829425" cy="3397250"/>
            <wp:effectExtent l="0" t="0" r="9525" b="0"/>
            <wp:docPr id="17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6829425" cy="3397250"/>
                    </a:xfrm>
                    <a:prstGeom prst="rect">
                      <a:avLst/>
                    </a:prstGeom>
                    <a:ln/>
                  </pic:spPr>
                </pic:pic>
              </a:graphicData>
            </a:graphic>
          </wp:inline>
        </w:drawing>
      </w:r>
    </w:p>
    <w:p w14:paraId="6BB46DF8" w14:textId="74E8753F" w:rsidR="00AB6D19" w:rsidRPr="005315E3" w:rsidRDefault="00AB6D19" w:rsidP="00AB6D19">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6</w:t>
      </w:r>
      <w:r>
        <w:rPr>
          <w:rFonts w:ascii="Times New Roman" w:eastAsia="Times New Roman" w:hAnsi="Times New Roman" w:cs="Times New Roman"/>
          <w:i/>
          <w:color w:val="000000"/>
          <w:sz w:val="26"/>
          <w:szCs w:val="26"/>
        </w:rPr>
        <w:t>8</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 xml:space="preserve">Quản lý </w:t>
      </w:r>
      <w:r>
        <w:rPr>
          <w:rFonts w:ascii="Times New Roman" w:eastAsia="Times New Roman" w:hAnsi="Times New Roman" w:cs="Times New Roman"/>
          <w:i/>
          <w:color w:val="000000"/>
          <w:sz w:val="26"/>
          <w:szCs w:val="26"/>
        </w:rPr>
        <w:t>hóa đơn</w:t>
      </w:r>
      <w:r>
        <w:rPr>
          <w:rFonts w:ascii="Times New Roman" w:eastAsia="Times New Roman" w:hAnsi="Times New Roman" w:cs="Times New Roman"/>
          <w:i/>
          <w:color w:val="000000"/>
          <w:sz w:val="26"/>
          <w:szCs w:val="26"/>
        </w:rPr>
        <w:t>.</w:t>
      </w:r>
    </w:p>
    <w:p w14:paraId="164EE503" w14:textId="77777777" w:rsidR="00AB6D19" w:rsidRPr="005315E3" w:rsidRDefault="00AB6D19" w:rsidP="00643281">
      <w:pPr>
        <w:spacing w:before="41" w:after="0" w:line="240" w:lineRule="auto"/>
        <w:ind w:left="-567" w:hanging="709"/>
        <w:jc w:val="both"/>
        <w:rPr>
          <w:rFonts w:ascii="Times New Roman" w:eastAsia="Times New Roman" w:hAnsi="Times New Roman" w:cs="Times New Roman"/>
          <w:color w:val="000000"/>
          <w:sz w:val="26"/>
          <w:szCs w:val="26"/>
        </w:rPr>
      </w:pPr>
    </w:p>
    <w:p w14:paraId="00000A9D" w14:textId="77777777" w:rsidR="00DA1E0F" w:rsidRPr="005315E3" w:rsidRDefault="00735C55" w:rsidP="00643281">
      <w:pPr>
        <w:pStyle w:val="Heading2"/>
        <w:jc w:val="both"/>
        <w:rPr>
          <w:rFonts w:ascii="Times New Roman" w:eastAsia="Times New Roman" w:hAnsi="Times New Roman" w:cs="Times New Roman"/>
          <w:color w:val="000000"/>
        </w:rPr>
      </w:pPr>
      <w:bookmarkStart w:id="23" w:name="_Toc76856334"/>
      <w:r w:rsidRPr="005315E3">
        <w:rPr>
          <w:rFonts w:ascii="Times New Roman" w:eastAsia="Times New Roman" w:hAnsi="Times New Roman" w:cs="Times New Roman"/>
          <w:color w:val="000000"/>
        </w:rPr>
        <w:t>4.10 Class Diagram Quản lý dịch vụ</w:t>
      </w:r>
      <w:bookmarkEnd w:id="23"/>
    </w:p>
    <w:p w14:paraId="00000A9E" w14:textId="14E6F0F8" w:rsidR="00DA1E0F" w:rsidRDefault="00735C55" w:rsidP="00643281">
      <w:pPr>
        <w:spacing w:before="41"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9828979" wp14:editId="1237EFC5">
            <wp:extent cx="5657850" cy="3143250"/>
            <wp:effectExtent l="0" t="0" r="0" b="0"/>
            <wp:docPr id="17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0"/>
                    <a:srcRect/>
                    <a:stretch>
                      <a:fillRect/>
                    </a:stretch>
                  </pic:blipFill>
                  <pic:spPr>
                    <a:xfrm>
                      <a:off x="0" y="0"/>
                      <a:ext cx="5657850" cy="3143250"/>
                    </a:xfrm>
                    <a:prstGeom prst="rect">
                      <a:avLst/>
                    </a:prstGeom>
                    <a:ln/>
                  </pic:spPr>
                </pic:pic>
              </a:graphicData>
            </a:graphic>
          </wp:inline>
        </w:drawing>
      </w:r>
    </w:p>
    <w:p w14:paraId="5BEC6792" w14:textId="7F894893" w:rsidR="00AB6D19" w:rsidRPr="005315E3" w:rsidRDefault="00AB6D19" w:rsidP="00AB6D19">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6</w:t>
      </w:r>
      <w:r>
        <w:rPr>
          <w:rFonts w:ascii="Times New Roman" w:eastAsia="Times New Roman" w:hAnsi="Times New Roman" w:cs="Times New Roman"/>
          <w:i/>
          <w:color w:val="000000"/>
          <w:sz w:val="26"/>
          <w:szCs w:val="26"/>
        </w:rPr>
        <w:t>9</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 xml:space="preserve">Quản lý </w:t>
      </w:r>
      <w:r>
        <w:rPr>
          <w:rFonts w:ascii="Times New Roman" w:eastAsia="Times New Roman" w:hAnsi="Times New Roman" w:cs="Times New Roman"/>
          <w:i/>
          <w:color w:val="000000"/>
          <w:sz w:val="26"/>
          <w:szCs w:val="26"/>
        </w:rPr>
        <w:t>dịch vụ</w:t>
      </w:r>
      <w:r>
        <w:rPr>
          <w:rFonts w:ascii="Times New Roman" w:eastAsia="Times New Roman" w:hAnsi="Times New Roman" w:cs="Times New Roman"/>
          <w:i/>
          <w:color w:val="000000"/>
          <w:sz w:val="26"/>
          <w:szCs w:val="26"/>
        </w:rPr>
        <w:t>.</w:t>
      </w:r>
    </w:p>
    <w:p w14:paraId="00000A9F" w14:textId="77777777" w:rsidR="00DA1E0F" w:rsidRPr="005315E3" w:rsidRDefault="00735C55" w:rsidP="00643281">
      <w:pPr>
        <w:pStyle w:val="Heading2"/>
        <w:jc w:val="both"/>
        <w:rPr>
          <w:rFonts w:ascii="Times New Roman" w:eastAsia="Times New Roman" w:hAnsi="Times New Roman" w:cs="Times New Roman"/>
          <w:color w:val="000000"/>
        </w:rPr>
      </w:pPr>
      <w:bookmarkStart w:id="24" w:name="_Toc76856335"/>
      <w:r w:rsidRPr="005315E3">
        <w:rPr>
          <w:rFonts w:ascii="Times New Roman" w:eastAsia="Times New Roman" w:hAnsi="Times New Roman" w:cs="Times New Roman"/>
          <w:color w:val="000000"/>
        </w:rPr>
        <w:lastRenderedPageBreak/>
        <w:t>4.11 Kiểm tra tình trạng phòng</w:t>
      </w:r>
      <w:bookmarkEnd w:id="24"/>
    </w:p>
    <w:p w14:paraId="33725A16" w14:textId="77B0D8AF" w:rsidR="00AB6D19" w:rsidRPr="005315E3" w:rsidRDefault="00735C55" w:rsidP="00AB6D19">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anchor distT="0" distB="0" distL="114300" distR="114300" simplePos="0" relativeHeight="251661824" behindDoc="0" locked="0" layoutInCell="1" allowOverlap="1" wp14:anchorId="4FE0D1CE" wp14:editId="7A45B699">
            <wp:simplePos x="641350" y="1143000"/>
            <wp:positionH relativeFrom="column">
              <wp:align>left</wp:align>
            </wp:positionH>
            <wp:positionV relativeFrom="paragraph">
              <wp:align>top</wp:align>
            </wp:positionV>
            <wp:extent cx="6315075" cy="4076700"/>
            <wp:effectExtent l="0" t="0" r="9525" b="0"/>
            <wp:wrapSquare wrapText="bothSides"/>
            <wp:docPr id="1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6315075" cy="4076700"/>
                    </a:xfrm>
                    <a:prstGeom prst="rect">
                      <a:avLst/>
                    </a:prstGeom>
                    <a:ln/>
                  </pic:spPr>
                </pic:pic>
              </a:graphicData>
            </a:graphic>
          </wp:anchor>
        </w:drawing>
      </w:r>
      <w:r w:rsidR="00AB6D19" w:rsidRPr="00AB6D19">
        <w:rPr>
          <w:rFonts w:ascii="Times New Roman" w:eastAsia="Times New Roman" w:hAnsi="Times New Roman" w:cs="Times New Roman"/>
          <w:i/>
          <w:color w:val="000000"/>
          <w:sz w:val="26"/>
          <w:szCs w:val="26"/>
        </w:rPr>
        <w:t xml:space="preserve"> </w:t>
      </w:r>
      <w:r w:rsidR="00AB6D19" w:rsidRPr="005315E3">
        <w:rPr>
          <w:rFonts w:ascii="Times New Roman" w:eastAsia="Times New Roman" w:hAnsi="Times New Roman" w:cs="Times New Roman"/>
          <w:i/>
          <w:color w:val="000000"/>
          <w:sz w:val="26"/>
          <w:szCs w:val="26"/>
        </w:rPr>
        <w:t xml:space="preserve">Hình </w:t>
      </w:r>
      <w:r w:rsidR="00AB6D19">
        <w:rPr>
          <w:rFonts w:ascii="Times New Roman" w:eastAsia="Times New Roman" w:hAnsi="Times New Roman" w:cs="Times New Roman"/>
          <w:i/>
          <w:color w:val="000000"/>
          <w:sz w:val="26"/>
          <w:szCs w:val="26"/>
        </w:rPr>
        <w:t>70</w:t>
      </w:r>
      <w:r w:rsidR="00AB6D19" w:rsidRPr="005315E3">
        <w:rPr>
          <w:rFonts w:ascii="Times New Roman" w:eastAsia="Times New Roman" w:hAnsi="Times New Roman" w:cs="Times New Roman"/>
          <w:i/>
          <w:color w:val="000000"/>
          <w:sz w:val="26"/>
          <w:szCs w:val="26"/>
        </w:rPr>
        <w:t xml:space="preserve">: </w:t>
      </w:r>
      <w:r w:rsidR="00AB6D19">
        <w:rPr>
          <w:rFonts w:ascii="Times New Roman" w:eastAsia="Times New Roman" w:hAnsi="Times New Roman" w:cs="Times New Roman"/>
          <w:i/>
          <w:color w:val="000000"/>
          <w:sz w:val="26"/>
          <w:szCs w:val="26"/>
        </w:rPr>
        <w:t>Class</w:t>
      </w:r>
      <w:r w:rsidR="00AB6D19" w:rsidRPr="005315E3">
        <w:rPr>
          <w:rFonts w:ascii="Times New Roman" w:eastAsia="Times New Roman" w:hAnsi="Times New Roman" w:cs="Times New Roman"/>
          <w:i/>
          <w:color w:val="000000"/>
          <w:sz w:val="26"/>
          <w:szCs w:val="26"/>
        </w:rPr>
        <w:t xml:space="preserve"> diagram </w:t>
      </w:r>
      <w:r w:rsidR="00AB6D19">
        <w:rPr>
          <w:rFonts w:ascii="Times New Roman" w:eastAsia="Times New Roman" w:hAnsi="Times New Roman" w:cs="Times New Roman"/>
          <w:i/>
          <w:color w:val="000000"/>
          <w:sz w:val="26"/>
          <w:szCs w:val="26"/>
        </w:rPr>
        <w:t xml:space="preserve">Quản lý </w:t>
      </w:r>
      <w:r w:rsidR="00AB6D19">
        <w:rPr>
          <w:rFonts w:ascii="Times New Roman" w:eastAsia="Times New Roman" w:hAnsi="Times New Roman" w:cs="Times New Roman"/>
          <w:i/>
          <w:color w:val="000000"/>
          <w:sz w:val="26"/>
          <w:szCs w:val="26"/>
        </w:rPr>
        <w:t>phiếu đặt trước</w:t>
      </w:r>
      <w:r w:rsidR="00AB6D19">
        <w:rPr>
          <w:rFonts w:ascii="Times New Roman" w:eastAsia="Times New Roman" w:hAnsi="Times New Roman" w:cs="Times New Roman"/>
          <w:i/>
          <w:color w:val="000000"/>
          <w:sz w:val="26"/>
          <w:szCs w:val="26"/>
        </w:rPr>
        <w:t>.</w:t>
      </w:r>
    </w:p>
    <w:p w14:paraId="00000AA1" w14:textId="44F6C0E7" w:rsidR="00DA1E0F" w:rsidRPr="005315E3" w:rsidRDefault="00DA1E0F" w:rsidP="00AB6D19">
      <w:pPr>
        <w:spacing w:before="41" w:after="0" w:line="240" w:lineRule="auto"/>
        <w:ind w:left="-426"/>
        <w:jc w:val="both"/>
        <w:rPr>
          <w:rFonts w:ascii="Times New Roman" w:eastAsia="Times New Roman" w:hAnsi="Times New Roman" w:cs="Times New Roman"/>
          <w:color w:val="000000"/>
          <w:sz w:val="26"/>
          <w:szCs w:val="26"/>
        </w:rPr>
      </w:pPr>
    </w:p>
    <w:p w14:paraId="00000AA2" w14:textId="77777777" w:rsidR="00DA1E0F" w:rsidRPr="005315E3" w:rsidRDefault="00735C55" w:rsidP="00643281">
      <w:pPr>
        <w:pStyle w:val="Heading2"/>
        <w:jc w:val="both"/>
        <w:rPr>
          <w:rFonts w:ascii="Times New Roman" w:eastAsia="Times New Roman" w:hAnsi="Times New Roman" w:cs="Times New Roman"/>
          <w:color w:val="000000"/>
        </w:rPr>
      </w:pPr>
      <w:bookmarkStart w:id="25" w:name="_Toc76856336"/>
      <w:r w:rsidRPr="005315E3">
        <w:rPr>
          <w:rFonts w:ascii="Times New Roman" w:eastAsia="Times New Roman" w:hAnsi="Times New Roman" w:cs="Times New Roman"/>
          <w:color w:val="000000"/>
        </w:rPr>
        <w:t>4.12 Đăng nhập</w:t>
      </w:r>
      <w:bookmarkEnd w:id="25"/>
    </w:p>
    <w:p w14:paraId="00000AA3" w14:textId="6B06D12B" w:rsidR="00DA1E0F"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7EDDA66C" wp14:editId="746DFA4D">
            <wp:extent cx="5972175" cy="2578100"/>
            <wp:effectExtent l="0" t="0" r="9525" b="0"/>
            <wp:docPr id="1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72175" cy="2578100"/>
                    </a:xfrm>
                    <a:prstGeom prst="rect">
                      <a:avLst/>
                    </a:prstGeom>
                    <a:ln/>
                  </pic:spPr>
                </pic:pic>
              </a:graphicData>
            </a:graphic>
          </wp:inline>
        </w:drawing>
      </w:r>
    </w:p>
    <w:p w14:paraId="530FA62D" w14:textId="3BF8F347" w:rsidR="00AB6D19" w:rsidRPr="005315E3" w:rsidRDefault="00AB6D19" w:rsidP="00AB6D19">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71</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Đăng nhập</w:t>
      </w:r>
      <w:r>
        <w:rPr>
          <w:rFonts w:ascii="Times New Roman" w:eastAsia="Times New Roman" w:hAnsi="Times New Roman" w:cs="Times New Roman"/>
          <w:i/>
          <w:color w:val="000000"/>
          <w:sz w:val="26"/>
          <w:szCs w:val="26"/>
        </w:rPr>
        <w:t>.</w:t>
      </w:r>
    </w:p>
    <w:p w14:paraId="7F935F45" w14:textId="77777777" w:rsidR="00AB6D19" w:rsidRPr="005315E3" w:rsidRDefault="00AB6D19" w:rsidP="00643281">
      <w:pPr>
        <w:spacing w:before="41" w:after="0" w:line="240" w:lineRule="auto"/>
        <w:ind w:left="-284"/>
        <w:jc w:val="both"/>
        <w:rPr>
          <w:rFonts w:ascii="Times New Roman" w:eastAsia="Times New Roman" w:hAnsi="Times New Roman" w:cs="Times New Roman"/>
          <w:color w:val="000000"/>
          <w:sz w:val="26"/>
          <w:szCs w:val="26"/>
        </w:rPr>
      </w:pPr>
    </w:p>
    <w:p w14:paraId="00000AA4"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A5"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AA6" w14:textId="77777777" w:rsidR="00DA1E0F" w:rsidRPr="005315E3" w:rsidRDefault="00735C55" w:rsidP="00643281">
      <w:pPr>
        <w:pStyle w:val="Heading2"/>
        <w:jc w:val="both"/>
        <w:rPr>
          <w:rFonts w:ascii="Times New Roman" w:eastAsia="Times New Roman" w:hAnsi="Times New Roman" w:cs="Times New Roman"/>
          <w:color w:val="000000"/>
        </w:rPr>
      </w:pPr>
      <w:bookmarkStart w:id="26" w:name="_Toc76856337"/>
      <w:r w:rsidRPr="005315E3">
        <w:rPr>
          <w:rFonts w:ascii="Times New Roman" w:eastAsia="Times New Roman" w:hAnsi="Times New Roman" w:cs="Times New Roman"/>
          <w:color w:val="000000"/>
        </w:rPr>
        <w:t>4.13 Đăng xuất</w:t>
      </w:r>
      <w:bookmarkEnd w:id="26"/>
    </w:p>
    <w:p w14:paraId="00000AA7" w14:textId="5899C41C" w:rsidR="00DA1E0F" w:rsidRDefault="00735C55" w:rsidP="00643281">
      <w:pPr>
        <w:spacing w:before="41"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18466E3B" wp14:editId="60FF7D9C">
            <wp:extent cx="5724525" cy="3305175"/>
            <wp:effectExtent l="0" t="0" r="0" b="0"/>
            <wp:docPr id="20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3"/>
                    <a:srcRect/>
                    <a:stretch>
                      <a:fillRect/>
                    </a:stretch>
                  </pic:blipFill>
                  <pic:spPr>
                    <a:xfrm>
                      <a:off x="0" y="0"/>
                      <a:ext cx="5724525" cy="3305175"/>
                    </a:xfrm>
                    <a:prstGeom prst="rect">
                      <a:avLst/>
                    </a:prstGeom>
                    <a:ln/>
                  </pic:spPr>
                </pic:pic>
              </a:graphicData>
            </a:graphic>
          </wp:inline>
        </w:drawing>
      </w:r>
    </w:p>
    <w:p w14:paraId="4B1F1D22" w14:textId="0A571581" w:rsidR="00AB6D19" w:rsidRPr="005315E3" w:rsidRDefault="00AB6D19" w:rsidP="00AB6D19">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72</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Đăng xuất.</w:t>
      </w:r>
    </w:p>
    <w:p w14:paraId="1E05446F" w14:textId="77777777" w:rsidR="00AB6D19" w:rsidRPr="005315E3" w:rsidRDefault="00AB6D19" w:rsidP="00643281">
      <w:pPr>
        <w:spacing w:before="41" w:after="0" w:line="240" w:lineRule="auto"/>
        <w:ind w:left="-142"/>
        <w:jc w:val="both"/>
        <w:rPr>
          <w:rFonts w:ascii="Times New Roman" w:eastAsia="Times New Roman" w:hAnsi="Times New Roman" w:cs="Times New Roman"/>
          <w:color w:val="000000"/>
          <w:sz w:val="26"/>
          <w:szCs w:val="26"/>
        </w:rPr>
      </w:pPr>
    </w:p>
    <w:p w14:paraId="00000AA8" w14:textId="77777777" w:rsidR="00DA1E0F" w:rsidRPr="005315E3" w:rsidRDefault="00735C55" w:rsidP="00643281">
      <w:pPr>
        <w:pStyle w:val="Heading2"/>
        <w:jc w:val="both"/>
        <w:rPr>
          <w:rFonts w:ascii="Times New Roman" w:eastAsia="Times New Roman" w:hAnsi="Times New Roman" w:cs="Times New Roman"/>
          <w:color w:val="000000"/>
        </w:rPr>
      </w:pPr>
      <w:bookmarkStart w:id="27" w:name="_Toc76856338"/>
      <w:r w:rsidRPr="005315E3">
        <w:rPr>
          <w:rFonts w:ascii="Times New Roman" w:eastAsia="Times New Roman" w:hAnsi="Times New Roman" w:cs="Times New Roman"/>
          <w:color w:val="000000"/>
        </w:rPr>
        <w:t>4.14 Cập nhật tình trạng phòng</w:t>
      </w:r>
      <w:bookmarkEnd w:id="27"/>
    </w:p>
    <w:p w14:paraId="00000AA9"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4482C202" wp14:editId="07F97DF4">
            <wp:extent cx="5972175" cy="3384550"/>
            <wp:effectExtent l="0" t="0" r="9525" b="635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4"/>
                    <a:srcRect/>
                    <a:stretch>
                      <a:fillRect/>
                    </a:stretch>
                  </pic:blipFill>
                  <pic:spPr>
                    <a:xfrm>
                      <a:off x="0" y="0"/>
                      <a:ext cx="5972175" cy="3384550"/>
                    </a:xfrm>
                    <a:prstGeom prst="rect">
                      <a:avLst/>
                    </a:prstGeom>
                    <a:ln/>
                  </pic:spPr>
                </pic:pic>
              </a:graphicData>
            </a:graphic>
          </wp:inline>
        </w:drawing>
      </w:r>
    </w:p>
    <w:p w14:paraId="00000AAA" w14:textId="30F7E670" w:rsidR="00DA1E0F" w:rsidRPr="005315E3" w:rsidRDefault="00AB6D19" w:rsidP="00AB6D19">
      <w:pPr>
        <w:spacing w:before="41" w:after="0" w:line="240" w:lineRule="auto"/>
        <w:ind w:left="28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73</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Class</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Cập nhật tình trạng phòng</w:t>
      </w:r>
      <w:r>
        <w:rPr>
          <w:rFonts w:ascii="Times New Roman" w:eastAsia="Times New Roman" w:hAnsi="Times New Roman" w:cs="Times New Roman"/>
          <w:i/>
          <w:color w:val="000000"/>
          <w:sz w:val="26"/>
          <w:szCs w:val="26"/>
        </w:rPr>
        <w:t>.</w:t>
      </w:r>
    </w:p>
    <w:p w14:paraId="49E0A0DF" w14:textId="21129D22" w:rsidR="00AB6D19" w:rsidRPr="005315E3" w:rsidRDefault="00AB6D19" w:rsidP="00DE50A0">
      <w:pPr>
        <w:pStyle w:val="Heading1"/>
        <w:numPr>
          <w:ilvl w:val="0"/>
          <w:numId w:val="0"/>
        </w:numPr>
        <w:ind w:left="720"/>
        <w:rPr>
          <w:b w:val="0"/>
          <w:color w:val="000000"/>
        </w:rPr>
      </w:pPr>
      <w:bookmarkStart w:id="28" w:name="_Toc76856339"/>
      <w:r w:rsidRPr="005315E3">
        <w:rPr>
          <w:b w:val="0"/>
          <w:color w:val="000000"/>
        </w:rPr>
        <w:lastRenderedPageBreak/>
        <w:t xml:space="preserve">CHƯƠNG </w:t>
      </w:r>
      <w:r>
        <w:rPr>
          <w:b w:val="0"/>
          <w:color w:val="000000"/>
          <w:lang w:val="en-US"/>
        </w:rPr>
        <w:t>5</w:t>
      </w:r>
      <w:r w:rsidRPr="005315E3">
        <w:rPr>
          <w:b w:val="0"/>
          <w:color w:val="000000"/>
        </w:rPr>
        <w:t xml:space="preserve">: THIẾT KẾ </w:t>
      </w:r>
      <w:r>
        <w:rPr>
          <w:b w:val="0"/>
          <w:color w:val="000000"/>
          <w:lang w:val="en-US"/>
        </w:rPr>
        <w:t>STATE</w:t>
      </w:r>
      <w:r w:rsidRPr="005315E3">
        <w:rPr>
          <w:b w:val="0"/>
          <w:color w:val="000000"/>
        </w:rPr>
        <w:t xml:space="preserve"> DIAGRAM</w:t>
      </w:r>
      <w:bookmarkEnd w:id="28"/>
    </w:p>
    <w:p w14:paraId="00000AAD" w14:textId="1D8A3349" w:rsidR="00DA1E0F" w:rsidRDefault="00735C55" w:rsidP="00AB6D19">
      <w:pPr>
        <w:spacing w:before="41" w:after="0" w:line="240" w:lineRule="auto"/>
        <w:ind w:firstLine="720"/>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Sơ đồ trạng thái (state diagram) mô tả các trạng thái của đối tượng trong suốt </w:t>
      </w:r>
      <w:r w:rsidRPr="005315E3">
        <w:rPr>
          <w:rFonts w:ascii="Times New Roman" w:eastAsia="Times New Roman" w:hAnsi="Times New Roman" w:cs="Times New Roman"/>
          <w:sz w:val="26"/>
          <w:szCs w:val="26"/>
        </w:rPr>
        <w:t>thời</w:t>
      </w:r>
      <w:r w:rsidRPr="005315E3">
        <w:rPr>
          <w:rFonts w:ascii="Times New Roman" w:eastAsia="Times New Roman" w:hAnsi="Times New Roman" w:cs="Times New Roman"/>
          <w:color w:val="000000"/>
          <w:sz w:val="26"/>
          <w:szCs w:val="26"/>
        </w:rPr>
        <w:t xml:space="preserve"> gian sống, từ khi đối tượng được tạo ra cho đến khi bị hủy. Sơ đồ trạng thái chứa các thông tin về các trạng thái khác nhau của đối tượng, thể hiện đối tượng được chuyển từ trạng thái này </w:t>
      </w:r>
      <w:r w:rsidRPr="005315E3">
        <w:rPr>
          <w:rFonts w:ascii="Times New Roman" w:eastAsia="Times New Roman" w:hAnsi="Times New Roman" w:cs="Times New Roman"/>
          <w:sz w:val="26"/>
          <w:szCs w:val="26"/>
        </w:rPr>
        <w:t>sang</w:t>
      </w:r>
      <w:r w:rsidRPr="005315E3">
        <w:rPr>
          <w:rFonts w:ascii="Times New Roman" w:eastAsia="Times New Roman" w:hAnsi="Times New Roman" w:cs="Times New Roman"/>
          <w:color w:val="000000"/>
          <w:sz w:val="26"/>
          <w:szCs w:val="26"/>
        </w:rPr>
        <w:t xml:space="preserve"> trạng thái khác như thế nào, hành vi của đối tượng trong mỗi t</w:t>
      </w:r>
      <w:r w:rsidRPr="005315E3">
        <w:rPr>
          <w:rFonts w:ascii="Times New Roman" w:eastAsia="Times New Roman" w:hAnsi="Times New Roman" w:cs="Times New Roman"/>
          <w:color w:val="000000"/>
          <w:sz w:val="26"/>
          <w:szCs w:val="26"/>
        </w:rPr>
        <w:t>rạng thái ra sao.</w:t>
      </w:r>
    </w:p>
    <w:p w14:paraId="59DE297F" w14:textId="77777777" w:rsidR="00AB6D19" w:rsidRPr="005315E3" w:rsidRDefault="00AB6D19" w:rsidP="00AB6D19">
      <w:pPr>
        <w:spacing w:before="41" w:after="0" w:line="240" w:lineRule="auto"/>
        <w:ind w:firstLine="720"/>
        <w:jc w:val="both"/>
        <w:rPr>
          <w:rFonts w:ascii="Times New Roman" w:eastAsia="Times New Roman" w:hAnsi="Times New Roman" w:cs="Times New Roman"/>
          <w:color w:val="000000"/>
          <w:sz w:val="26"/>
          <w:szCs w:val="26"/>
        </w:rPr>
      </w:pPr>
    </w:p>
    <w:p w14:paraId="00000AAE" w14:textId="65B4105E" w:rsidR="00DA1E0F" w:rsidRPr="005315E3" w:rsidRDefault="00AB6D19" w:rsidP="00643281">
      <w:pPr>
        <w:pStyle w:val="Heading3"/>
        <w:jc w:val="both"/>
        <w:rPr>
          <w:rFonts w:ascii="Times New Roman" w:eastAsia="Times New Roman" w:hAnsi="Times New Roman" w:cs="Times New Roman"/>
          <w:color w:val="000000"/>
          <w:sz w:val="26"/>
          <w:szCs w:val="26"/>
        </w:rPr>
      </w:pPr>
      <w:bookmarkStart w:id="29" w:name="_Toc76856340"/>
      <w:r>
        <w:rPr>
          <w:rFonts w:ascii="Times New Roman" w:eastAsia="Times New Roman" w:hAnsi="Times New Roman" w:cs="Times New Roman"/>
          <w:color w:val="000000"/>
          <w:sz w:val="26"/>
          <w:szCs w:val="26"/>
          <w:lang w:val="en-US"/>
        </w:rPr>
        <w:t>5</w:t>
      </w:r>
      <w:r w:rsidR="00735C55" w:rsidRPr="005315E3">
        <w:rPr>
          <w:rFonts w:ascii="Times New Roman" w:eastAsia="Times New Roman" w:hAnsi="Times New Roman" w:cs="Times New Roman"/>
          <w:color w:val="000000"/>
          <w:sz w:val="26"/>
          <w:szCs w:val="26"/>
        </w:rPr>
        <w:t>.</w:t>
      </w:r>
      <w:r w:rsidR="00735C55" w:rsidRPr="005315E3">
        <w:rPr>
          <w:rFonts w:ascii="Times New Roman" w:eastAsia="Times New Roman" w:hAnsi="Times New Roman" w:cs="Times New Roman"/>
          <w:color w:val="000000"/>
          <w:sz w:val="26"/>
          <w:szCs w:val="26"/>
        </w:rPr>
        <w:t>1 State Diagram Đăng nhập</w:t>
      </w:r>
      <w:bookmarkEnd w:id="29"/>
    </w:p>
    <w:p w14:paraId="00000AAF" w14:textId="77777777" w:rsidR="00DA1E0F" w:rsidRPr="005315E3" w:rsidRDefault="00735C55" w:rsidP="00643281">
      <w:pPr>
        <w:spacing w:before="41" w:after="0" w:line="240" w:lineRule="auto"/>
        <w:ind w:left="56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75995A0" wp14:editId="04E4E86D">
            <wp:extent cx="5133975" cy="2256639"/>
            <wp:effectExtent l="0" t="0" r="0" b="0"/>
            <wp:docPr id="20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5"/>
                    <a:srcRect/>
                    <a:stretch>
                      <a:fillRect/>
                    </a:stretch>
                  </pic:blipFill>
                  <pic:spPr>
                    <a:xfrm>
                      <a:off x="0" y="0"/>
                      <a:ext cx="5137602" cy="2258233"/>
                    </a:xfrm>
                    <a:prstGeom prst="rect">
                      <a:avLst/>
                    </a:prstGeom>
                    <a:ln/>
                  </pic:spPr>
                </pic:pic>
              </a:graphicData>
            </a:graphic>
          </wp:inline>
        </w:drawing>
      </w:r>
    </w:p>
    <w:p w14:paraId="00000AB0" w14:textId="22CD5CBB" w:rsidR="00DA1E0F" w:rsidRDefault="00AB6D19" w:rsidP="00AB6D19">
      <w:pPr>
        <w:spacing w:before="41" w:after="0" w:line="240" w:lineRule="auto"/>
        <w:ind w:left="-284"/>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7</w:t>
      </w:r>
      <w:r>
        <w:rPr>
          <w:rFonts w:ascii="Times New Roman" w:eastAsia="Times New Roman" w:hAnsi="Times New Roman" w:cs="Times New Roman"/>
          <w:i/>
          <w:color w:val="000000"/>
          <w:sz w:val="26"/>
          <w:szCs w:val="26"/>
        </w:rPr>
        <w:t>4</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State</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Đăng nhập.</w:t>
      </w:r>
    </w:p>
    <w:p w14:paraId="369C0CFF" w14:textId="77777777" w:rsidR="00AB6D19" w:rsidRPr="005315E3" w:rsidRDefault="00AB6D19" w:rsidP="00AB6D19">
      <w:pPr>
        <w:spacing w:before="41" w:after="0" w:line="240" w:lineRule="auto"/>
        <w:ind w:left="-284"/>
        <w:jc w:val="center"/>
        <w:rPr>
          <w:rFonts w:ascii="Times New Roman" w:eastAsia="Times New Roman" w:hAnsi="Times New Roman" w:cs="Times New Roman"/>
          <w:color w:val="000000"/>
          <w:sz w:val="26"/>
          <w:szCs w:val="26"/>
        </w:rPr>
      </w:pPr>
    </w:p>
    <w:p w14:paraId="00000AB1" w14:textId="182C5067" w:rsidR="00DA1E0F" w:rsidRPr="005315E3" w:rsidRDefault="00735C55" w:rsidP="00643281">
      <w:pPr>
        <w:pStyle w:val="Heading3"/>
        <w:jc w:val="both"/>
        <w:rPr>
          <w:rFonts w:ascii="Times New Roman" w:eastAsia="Times New Roman" w:hAnsi="Times New Roman" w:cs="Times New Roman"/>
          <w:color w:val="000000"/>
          <w:sz w:val="26"/>
          <w:szCs w:val="26"/>
        </w:rPr>
      </w:pPr>
      <w:bookmarkStart w:id="30" w:name="_Toc76856341"/>
      <w:r w:rsidRPr="005315E3">
        <w:rPr>
          <w:rFonts w:ascii="Times New Roman" w:eastAsia="Times New Roman" w:hAnsi="Times New Roman" w:cs="Times New Roman"/>
          <w:color w:val="000000"/>
          <w:sz w:val="26"/>
          <w:szCs w:val="26"/>
        </w:rPr>
        <w:t>5.2 State Diagram Tình trạng phòng</w:t>
      </w:r>
      <w:bookmarkEnd w:id="30"/>
    </w:p>
    <w:p w14:paraId="00000AB2" w14:textId="77777777" w:rsidR="00DA1E0F" w:rsidRPr="005315E3" w:rsidRDefault="00735C55" w:rsidP="002A33DD">
      <w:pPr>
        <w:rPr>
          <w:rFonts w:ascii="Times New Roman" w:eastAsia="Times New Roman" w:hAnsi="Times New Roman" w:cs="Times New Roman"/>
          <w:color w:val="000000"/>
          <w:sz w:val="26"/>
          <w:szCs w:val="26"/>
        </w:rPr>
      </w:pPr>
      <w:bookmarkStart w:id="31" w:name="_heading=h.3q5sasy" w:colFirst="0" w:colLast="0"/>
      <w:bookmarkEnd w:id="31"/>
      <w:r w:rsidRPr="005315E3">
        <w:rPr>
          <w:rFonts w:ascii="Times New Roman" w:eastAsia="Times New Roman" w:hAnsi="Times New Roman" w:cs="Times New Roman"/>
          <w:noProof/>
          <w:color w:val="000000"/>
          <w:sz w:val="26"/>
          <w:szCs w:val="26"/>
        </w:rPr>
        <w:drawing>
          <wp:inline distT="0" distB="0" distL="0" distR="0" wp14:anchorId="72CDFF3A" wp14:editId="63DBA10F">
            <wp:extent cx="5762625" cy="2978092"/>
            <wp:effectExtent l="0" t="0" r="0" b="0"/>
            <wp:docPr id="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6"/>
                    <a:srcRect/>
                    <a:stretch>
                      <a:fillRect/>
                    </a:stretch>
                  </pic:blipFill>
                  <pic:spPr>
                    <a:xfrm>
                      <a:off x="0" y="0"/>
                      <a:ext cx="5764553" cy="2979088"/>
                    </a:xfrm>
                    <a:prstGeom prst="rect">
                      <a:avLst/>
                    </a:prstGeom>
                    <a:ln/>
                  </pic:spPr>
                </pic:pic>
              </a:graphicData>
            </a:graphic>
          </wp:inline>
        </w:drawing>
      </w:r>
    </w:p>
    <w:p w14:paraId="00000AB3" w14:textId="5538E776" w:rsidR="00DA1E0F" w:rsidRPr="005315E3" w:rsidRDefault="00AB6D19" w:rsidP="00AB6D19">
      <w:pPr>
        <w:spacing w:before="41" w:after="0" w:line="240" w:lineRule="auto"/>
        <w:ind w:left="142"/>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7</w:t>
      </w:r>
      <w:r>
        <w:rPr>
          <w:rFonts w:ascii="Times New Roman" w:eastAsia="Times New Roman" w:hAnsi="Times New Roman" w:cs="Times New Roman"/>
          <w:i/>
          <w:color w:val="000000"/>
          <w:sz w:val="26"/>
          <w:szCs w:val="26"/>
        </w:rPr>
        <w:t>5</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State</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Tình trạng phòng</w:t>
      </w:r>
      <w:r>
        <w:rPr>
          <w:rFonts w:ascii="Times New Roman" w:eastAsia="Times New Roman" w:hAnsi="Times New Roman" w:cs="Times New Roman"/>
          <w:i/>
          <w:color w:val="000000"/>
          <w:sz w:val="26"/>
          <w:szCs w:val="26"/>
        </w:rPr>
        <w:t>.</w:t>
      </w:r>
    </w:p>
    <w:p w14:paraId="00000AC1"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0AC2" w14:textId="735E05A6" w:rsidR="00DA1E0F" w:rsidRPr="005315E3" w:rsidRDefault="00735C55" w:rsidP="00643281">
      <w:pPr>
        <w:pStyle w:val="Heading3"/>
        <w:jc w:val="both"/>
        <w:rPr>
          <w:rFonts w:ascii="Times New Roman" w:eastAsia="Times New Roman" w:hAnsi="Times New Roman" w:cs="Times New Roman"/>
          <w:color w:val="000000"/>
          <w:sz w:val="26"/>
          <w:szCs w:val="26"/>
        </w:rPr>
      </w:pPr>
      <w:bookmarkStart w:id="32" w:name="_Toc76856342"/>
      <w:r w:rsidRPr="005315E3">
        <w:rPr>
          <w:rFonts w:ascii="Times New Roman" w:eastAsia="Times New Roman" w:hAnsi="Times New Roman" w:cs="Times New Roman"/>
          <w:color w:val="000000"/>
          <w:sz w:val="26"/>
          <w:szCs w:val="26"/>
        </w:rPr>
        <w:lastRenderedPageBreak/>
        <w:t>5.3 State Diagram Tình trạng phiếu thuê phòng và phiếu đặt trước</w:t>
      </w:r>
      <w:bookmarkEnd w:id="32"/>
      <w:r w:rsidRPr="005315E3">
        <w:rPr>
          <w:rFonts w:ascii="Times New Roman" w:eastAsia="Times New Roman" w:hAnsi="Times New Roman" w:cs="Times New Roman"/>
          <w:color w:val="000000"/>
          <w:sz w:val="26"/>
          <w:szCs w:val="26"/>
        </w:rPr>
        <w:t xml:space="preserve"> </w:t>
      </w:r>
    </w:p>
    <w:p w14:paraId="00000AC3" w14:textId="0AA65A8C" w:rsidR="00DA1E0F" w:rsidRPr="005315E3" w:rsidRDefault="001178B0" w:rsidP="00643281">
      <w:pPr>
        <w:spacing w:before="41" w:after="0" w:line="24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2AEC5A91" wp14:editId="3D5BBE30">
            <wp:extent cx="4867275" cy="3447875"/>
            <wp:effectExtent l="0" t="0" r="0"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70103" cy="3449878"/>
                    </a:xfrm>
                    <a:prstGeom prst="rect">
                      <a:avLst/>
                    </a:prstGeom>
                  </pic:spPr>
                </pic:pic>
              </a:graphicData>
            </a:graphic>
          </wp:inline>
        </w:drawing>
      </w:r>
    </w:p>
    <w:p w14:paraId="00000AC4" w14:textId="369DDBCE" w:rsidR="00DA1E0F" w:rsidRPr="005315E3" w:rsidRDefault="00AB6D19" w:rsidP="00AB6D19">
      <w:pPr>
        <w:spacing w:before="41" w:after="0" w:line="240" w:lineRule="auto"/>
        <w:ind w:left="1134"/>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74</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State</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Tình trạng phiếu</w:t>
      </w:r>
      <w:r>
        <w:rPr>
          <w:rFonts w:ascii="Times New Roman" w:eastAsia="Times New Roman" w:hAnsi="Times New Roman" w:cs="Times New Roman"/>
          <w:i/>
          <w:color w:val="000000"/>
          <w:sz w:val="26"/>
          <w:szCs w:val="26"/>
        </w:rPr>
        <w:t>.</w:t>
      </w:r>
    </w:p>
    <w:p w14:paraId="00000AC5" w14:textId="391A328F" w:rsidR="00DA1E0F" w:rsidRPr="005315E3" w:rsidRDefault="00735C55" w:rsidP="00643281">
      <w:pPr>
        <w:pStyle w:val="Heading3"/>
        <w:jc w:val="both"/>
        <w:rPr>
          <w:rFonts w:ascii="Times New Roman" w:eastAsia="Times New Roman" w:hAnsi="Times New Roman" w:cs="Times New Roman"/>
          <w:color w:val="000000"/>
          <w:sz w:val="26"/>
          <w:szCs w:val="26"/>
        </w:rPr>
      </w:pPr>
      <w:bookmarkStart w:id="33" w:name="_Toc76856343"/>
      <w:r w:rsidRPr="005315E3">
        <w:rPr>
          <w:rFonts w:ascii="Times New Roman" w:eastAsia="Times New Roman" w:hAnsi="Times New Roman" w:cs="Times New Roman"/>
          <w:color w:val="000000"/>
          <w:sz w:val="26"/>
          <w:szCs w:val="26"/>
        </w:rPr>
        <w:t>5.4 State Diagram Hóa đơn</w:t>
      </w:r>
      <w:bookmarkEnd w:id="33"/>
    </w:p>
    <w:p w14:paraId="00000AC6" w14:textId="77777777" w:rsidR="00DA1E0F" w:rsidRPr="005315E3" w:rsidRDefault="00735C55" w:rsidP="00643281">
      <w:pPr>
        <w:spacing w:before="41" w:after="0" w:line="240" w:lineRule="auto"/>
        <w:ind w:left="56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3C547AF" wp14:editId="225BE8E8">
            <wp:extent cx="5391150" cy="2990850"/>
            <wp:effectExtent l="0" t="0" r="0" b="0"/>
            <wp:docPr id="20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8"/>
                    <a:srcRect/>
                    <a:stretch>
                      <a:fillRect/>
                    </a:stretch>
                  </pic:blipFill>
                  <pic:spPr>
                    <a:xfrm>
                      <a:off x="0" y="0"/>
                      <a:ext cx="5391150" cy="2990850"/>
                    </a:xfrm>
                    <a:prstGeom prst="rect">
                      <a:avLst/>
                    </a:prstGeom>
                    <a:ln/>
                  </pic:spPr>
                </pic:pic>
              </a:graphicData>
            </a:graphic>
          </wp:inline>
        </w:drawing>
      </w:r>
    </w:p>
    <w:p w14:paraId="00000AC9" w14:textId="039C0CC9" w:rsidR="00DA1E0F" w:rsidRDefault="001178B0" w:rsidP="008C1761">
      <w:pPr>
        <w:spacing w:before="41" w:after="0" w:line="240" w:lineRule="auto"/>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color w:val="000000"/>
          <w:sz w:val="26"/>
          <w:szCs w:val="26"/>
        </w:rPr>
        <w:t>7</w:t>
      </w:r>
      <w:r>
        <w:rPr>
          <w:rFonts w:ascii="Times New Roman" w:eastAsia="Times New Roman" w:hAnsi="Times New Roman" w:cs="Times New Roman"/>
          <w:i/>
          <w:color w:val="000000"/>
          <w:sz w:val="26"/>
          <w:szCs w:val="26"/>
        </w:rPr>
        <w:t>5</w:t>
      </w:r>
      <w:r w:rsidRPr="005315E3">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State</w:t>
      </w:r>
      <w:r w:rsidRPr="005315E3">
        <w:rPr>
          <w:rFonts w:ascii="Times New Roman" w:eastAsia="Times New Roman" w:hAnsi="Times New Roman" w:cs="Times New Roman"/>
          <w:i/>
          <w:color w:val="000000"/>
          <w:sz w:val="26"/>
          <w:szCs w:val="26"/>
        </w:rPr>
        <w:t xml:space="preserve"> diagram </w:t>
      </w:r>
      <w:r>
        <w:rPr>
          <w:rFonts w:ascii="Times New Roman" w:eastAsia="Times New Roman" w:hAnsi="Times New Roman" w:cs="Times New Roman"/>
          <w:i/>
          <w:color w:val="000000"/>
          <w:sz w:val="26"/>
          <w:szCs w:val="26"/>
        </w:rPr>
        <w:t>Hóa đơn</w:t>
      </w:r>
      <w:r>
        <w:rPr>
          <w:rFonts w:ascii="Times New Roman" w:eastAsia="Times New Roman" w:hAnsi="Times New Roman" w:cs="Times New Roman"/>
          <w:i/>
          <w:color w:val="000000"/>
          <w:sz w:val="26"/>
          <w:szCs w:val="26"/>
        </w:rPr>
        <w:t>.</w:t>
      </w:r>
    </w:p>
    <w:p w14:paraId="14A32A3A" w14:textId="445F8086" w:rsidR="008C1761" w:rsidRDefault="008C1761" w:rsidP="008C1761">
      <w:pPr>
        <w:spacing w:before="41" w:after="0" w:line="240" w:lineRule="auto"/>
        <w:jc w:val="center"/>
        <w:rPr>
          <w:rFonts w:ascii="Times New Roman" w:eastAsia="Times New Roman" w:hAnsi="Times New Roman" w:cs="Times New Roman"/>
          <w:i/>
          <w:color w:val="000000"/>
          <w:sz w:val="26"/>
          <w:szCs w:val="26"/>
        </w:rPr>
      </w:pPr>
    </w:p>
    <w:p w14:paraId="1ED2695A" w14:textId="77777777" w:rsidR="008C1761" w:rsidRPr="005315E3" w:rsidRDefault="008C1761" w:rsidP="008C1761">
      <w:pPr>
        <w:spacing w:before="41" w:after="0" w:line="240" w:lineRule="auto"/>
        <w:rPr>
          <w:rFonts w:ascii="Times New Roman" w:eastAsia="Times New Roman" w:hAnsi="Times New Roman" w:cs="Times New Roman"/>
          <w:color w:val="000000"/>
          <w:sz w:val="26"/>
          <w:szCs w:val="26"/>
        </w:rPr>
      </w:pPr>
    </w:p>
    <w:p w14:paraId="00000ACA" w14:textId="469A0892" w:rsidR="00DA1E0F" w:rsidRPr="005315E3" w:rsidRDefault="00735C55" w:rsidP="00E134EC">
      <w:pPr>
        <w:pStyle w:val="Heading1"/>
        <w:numPr>
          <w:ilvl w:val="0"/>
          <w:numId w:val="0"/>
        </w:numPr>
        <w:ind w:left="720"/>
        <w:rPr>
          <w:b w:val="0"/>
          <w:color w:val="000000"/>
        </w:rPr>
      </w:pPr>
      <w:bookmarkStart w:id="34" w:name="_Toc76856344"/>
      <w:r w:rsidRPr="005315E3">
        <w:rPr>
          <w:b w:val="0"/>
          <w:color w:val="000000"/>
        </w:rPr>
        <w:lastRenderedPageBreak/>
        <w:t xml:space="preserve">CHƯƠNG </w:t>
      </w:r>
      <w:r w:rsidR="001178B0">
        <w:rPr>
          <w:b w:val="0"/>
          <w:color w:val="000000"/>
          <w:lang w:val="en-US"/>
        </w:rPr>
        <w:t>6</w:t>
      </w:r>
      <w:r w:rsidRPr="005315E3">
        <w:rPr>
          <w:b w:val="0"/>
          <w:color w:val="000000"/>
        </w:rPr>
        <w:t>: PHÂN TÍCH THIẾT KẾ THÀNH PHẦN DỮ LIỆU</w:t>
      </w:r>
      <w:bookmarkEnd w:id="34"/>
    </w:p>
    <w:p w14:paraId="00000ACB" w14:textId="77777777" w:rsidR="00DA1E0F" w:rsidRPr="005315E3" w:rsidRDefault="00DA1E0F" w:rsidP="00643281">
      <w:pPr>
        <w:spacing w:before="41" w:after="0" w:line="240" w:lineRule="auto"/>
        <w:ind w:left="-567"/>
        <w:jc w:val="both"/>
        <w:rPr>
          <w:rFonts w:ascii="Times New Roman" w:eastAsia="Times New Roman" w:hAnsi="Times New Roman" w:cs="Times New Roman"/>
          <w:b/>
          <w:color w:val="000000"/>
          <w:sz w:val="32"/>
          <w:szCs w:val="32"/>
        </w:rPr>
      </w:pPr>
    </w:p>
    <w:p w14:paraId="00000ACC" w14:textId="05DED9C8" w:rsidR="00DA1E0F" w:rsidRPr="005315E3" w:rsidRDefault="00735C55" w:rsidP="00B612A5">
      <w:pPr>
        <w:pStyle w:val="Heading2"/>
        <w:numPr>
          <w:ilvl w:val="1"/>
          <w:numId w:val="20"/>
        </w:numPr>
        <w:jc w:val="both"/>
        <w:rPr>
          <w:rFonts w:ascii="Times New Roman" w:eastAsia="Times New Roman" w:hAnsi="Times New Roman" w:cs="Times New Roman"/>
          <w:color w:val="000000"/>
        </w:rPr>
      </w:pPr>
      <w:bookmarkStart w:id="35" w:name="_Toc76856345"/>
      <w:r w:rsidRPr="005315E3">
        <w:rPr>
          <w:rFonts w:ascii="Times New Roman" w:eastAsia="Times New Roman" w:hAnsi="Times New Roman" w:cs="Times New Roman"/>
          <w:color w:val="000000"/>
        </w:rPr>
        <w:t>Thiết kế mô hình ERD mức quan niệm</w:t>
      </w:r>
      <w:bookmarkEnd w:id="35"/>
    </w:p>
    <w:p w14:paraId="00000ACD" w14:textId="236B0064" w:rsidR="00DA1E0F" w:rsidRPr="005315E3" w:rsidRDefault="00735C55" w:rsidP="00D410F3">
      <w:pPr>
        <w:pStyle w:val="Heading3"/>
        <w:numPr>
          <w:ilvl w:val="2"/>
          <w:numId w:val="20"/>
        </w:numPr>
        <w:spacing w:line="720" w:lineRule="auto"/>
        <w:jc w:val="both"/>
        <w:rPr>
          <w:rFonts w:ascii="Times New Roman" w:eastAsia="Times New Roman" w:hAnsi="Times New Roman" w:cs="Times New Roman"/>
          <w:color w:val="000000"/>
          <w:sz w:val="26"/>
          <w:szCs w:val="26"/>
        </w:rPr>
      </w:pPr>
      <w:bookmarkStart w:id="36" w:name="_Toc76856346"/>
      <w:r w:rsidRPr="005315E3">
        <w:rPr>
          <w:rFonts w:ascii="Times New Roman" w:eastAsia="Times New Roman" w:hAnsi="Times New Roman" w:cs="Times New Roman"/>
          <w:color w:val="000000"/>
          <w:sz w:val="26"/>
          <w:szCs w:val="26"/>
        </w:rPr>
        <w:t>Mô hình thực thể/mối kết hợp</w:t>
      </w:r>
      <w:bookmarkEnd w:id="36"/>
      <w:r w:rsidRPr="005315E3">
        <w:rPr>
          <w:rFonts w:ascii="Times New Roman" w:eastAsia="Times New Roman" w:hAnsi="Times New Roman" w:cs="Times New Roman"/>
          <w:color w:val="000000"/>
          <w:sz w:val="26"/>
          <w:szCs w:val="26"/>
        </w:rPr>
        <w:t xml:space="preserve"> </w:t>
      </w:r>
    </w:p>
    <w:p w14:paraId="00000ACE" w14:textId="77777777" w:rsidR="00DA1E0F" w:rsidRPr="005315E3" w:rsidRDefault="00735C55" w:rsidP="00643281">
      <w:pPr>
        <w:ind w:left="-1276"/>
        <w:jc w:val="both"/>
        <w:rPr>
          <w:rFonts w:ascii="Times New Roman" w:hAnsi="Times New Roman" w:cs="Times New Roman"/>
        </w:rPr>
      </w:pPr>
      <w:r w:rsidRPr="005315E3">
        <w:rPr>
          <w:rFonts w:ascii="Times New Roman" w:hAnsi="Times New Roman" w:cs="Times New Roman"/>
          <w:noProof/>
        </w:rPr>
        <w:drawing>
          <wp:inline distT="0" distB="0" distL="0" distR="0" wp14:anchorId="3B02C813" wp14:editId="3B062299">
            <wp:extent cx="7550590" cy="4728845"/>
            <wp:effectExtent l="0" t="0" r="0" b="0"/>
            <wp:docPr id="21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9"/>
                    <a:srcRect/>
                    <a:stretch>
                      <a:fillRect/>
                    </a:stretch>
                  </pic:blipFill>
                  <pic:spPr>
                    <a:xfrm>
                      <a:off x="0" y="0"/>
                      <a:ext cx="7555179" cy="4731719"/>
                    </a:xfrm>
                    <a:prstGeom prst="rect">
                      <a:avLst/>
                    </a:prstGeom>
                    <a:ln/>
                  </pic:spPr>
                </pic:pic>
              </a:graphicData>
            </a:graphic>
          </wp:inline>
        </w:drawing>
      </w:r>
    </w:p>
    <w:p w14:paraId="00000ACF" w14:textId="78E0A747" w:rsidR="00DA1E0F" w:rsidRPr="005315E3" w:rsidRDefault="00735C55" w:rsidP="00181DE7">
      <w:pPr>
        <w:ind w:left="-1276"/>
        <w:jc w:val="center"/>
        <w:rPr>
          <w:rFonts w:ascii="Times New Roman" w:eastAsia="Times New Roman" w:hAnsi="Times New Roman" w:cs="Times New Roman"/>
          <w:i/>
          <w:sz w:val="26"/>
          <w:szCs w:val="26"/>
        </w:rPr>
      </w:pPr>
      <w:r w:rsidRPr="005315E3">
        <w:rPr>
          <w:rFonts w:ascii="Times New Roman" w:eastAsia="Times New Roman" w:hAnsi="Times New Roman" w:cs="Times New Roman"/>
          <w:i/>
          <w:sz w:val="26"/>
          <w:szCs w:val="26"/>
        </w:rPr>
        <w:t xml:space="preserve">Hình </w:t>
      </w:r>
      <w:r w:rsidR="00181DE7">
        <w:rPr>
          <w:rFonts w:ascii="Times New Roman" w:eastAsia="Times New Roman" w:hAnsi="Times New Roman" w:cs="Times New Roman"/>
          <w:i/>
          <w:sz w:val="26"/>
          <w:szCs w:val="26"/>
        </w:rPr>
        <w:t>74</w:t>
      </w:r>
      <w:r w:rsidRPr="005315E3">
        <w:rPr>
          <w:rFonts w:ascii="Times New Roman" w:eastAsia="Times New Roman" w:hAnsi="Times New Roman" w:cs="Times New Roman"/>
          <w:i/>
          <w:sz w:val="26"/>
          <w:szCs w:val="26"/>
        </w:rPr>
        <w:t>: Mô hình ERD</w:t>
      </w:r>
    </w:p>
    <w:p w14:paraId="00000AD0" w14:textId="77777777" w:rsidR="00DA1E0F" w:rsidRPr="005315E3" w:rsidRDefault="00DA1E0F" w:rsidP="00643281">
      <w:pPr>
        <w:spacing w:before="41" w:after="0" w:line="240" w:lineRule="auto"/>
        <w:ind w:left="-567" w:hanging="1134"/>
        <w:jc w:val="both"/>
        <w:rPr>
          <w:rFonts w:ascii="Times New Roman" w:eastAsia="Times New Roman" w:hAnsi="Times New Roman" w:cs="Times New Roman"/>
          <w:color w:val="000000"/>
          <w:sz w:val="26"/>
          <w:szCs w:val="26"/>
        </w:rPr>
      </w:pPr>
    </w:p>
    <w:p w14:paraId="00000AD1" w14:textId="77777777" w:rsidR="00DA1E0F" w:rsidRPr="005315E3" w:rsidRDefault="00DA1E0F" w:rsidP="00643281">
      <w:pPr>
        <w:spacing w:before="41" w:after="0" w:line="240" w:lineRule="auto"/>
        <w:ind w:left="-567" w:hanging="1134"/>
        <w:jc w:val="both"/>
        <w:rPr>
          <w:rFonts w:ascii="Times New Roman" w:eastAsia="Times New Roman" w:hAnsi="Times New Roman" w:cs="Times New Roman"/>
          <w:color w:val="000000"/>
          <w:sz w:val="26"/>
          <w:szCs w:val="26"/>
        </w:rPr>
      </w:pPr>
    </w:p>
    <w:p w14:paraId="00000AD2" w14:textId="77777777" w:rsidR="00DA1E0F" w:rsidRPr="005315E3" w:rsidRDefault="00DA1E0F" w:rsidP="00643281">
      <w:pPr>
        <w:spacing w:before="41" w:after="0" w:line="240" w:lineRule="auto"/>
        <w:ind w:left="-567" w:hanging="1134"/>
        <w:jc w:val="both"/>
        <w:rPr>
          <w:rFonts w:ascii="Times New Roman" w:eastAsia="Times New Roman" w:hAnsi="Times New Roman" w:cs="Times New Roman"/>
          <w:color w:val="000000"/>
          <w:sz w:val="26"/>
          <w:szCs w:val="26"/>
        </w:rPr>
      </w:pPr>
    </w:p>
    <w:p w14:paraId="00000AD3" w14:textId="77777777" w:rsidR="00DA1E0F" w:rsidRPr="005315E3" w:rsidRDefault="00DA1E0F" w:rsidP="00643281">
      <w:pPr>
        <w:spacing w:before="41" w:after="0" w:line="240" w:lineRule="auto"/>
        <w:ind w:left="-567" w:hanging="1134"/>
        <w:jc w:val="both"/>
        <w:rPr>
          <w:rFonts w:ascii="Times New Roman" w:eastAsia="Times New Roman" w:hAnsi="Times New Roman" w:cs="Times New Roman"/>
          <w:color w:val="000000"/>
          <w:sz w:val="26"/>
          <w:szCs w:val="26"/>
        </w:rPr>
      </w:pPr>
    </w:p>
    <w:p w14:paraId="00000AD4" w14:textId="77777777" w:rsidR="00DA1E0F" w:rsidRPr="005315E3" w:rsidRDefault="00DA1E0F" w:rsidP="00643281">
      <w:pPr>
        <w:spacing w:before="41" w:after="0" w:line="240" w:lineRule="auto"/>
        <w:ind w:left="-567" w:hanging="1134"/>
        <w:jc w:val="both"/>
        <w:rPr>
          <w:rFonts w:ascii="Times New Roman" w:eastAsia="Times New Roman" w:hAnsi="Times New Roman" w:cs="Times New Roman"/>
          <w:color w:val="000000"/>
          <w:sz w:val="26"/>
          <w:szCs w:val="26"/>
        </w:rPr>
      </w:pPr>
    </w:p>
    <w:p w14:paraId="00000AD5" w14:textId="0A22F9C3" w:rsidR="00DA1E0F" w:rsidRDefault="00E238CB" w:rsidP="00E238CB">
      <w:pPr>
        <w:tabs>
          <w:tab w:val="left" w:pos="1770"/>
        </w:tabs>
        <w:spacing w:before="41" w:after="0" w:line="240" w:lineRule="auto"/>
        <w:ind w:left="-567" w:hanging="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p>
    <w:p w14:paraId="7AD46429" w14:textId="77777777" w:rsidR="00E238CB" w:rsidRPr="005315E3" w:rsidRDefault="00E238CB" w:rsidP="00E238CB">
      <w:pPr>
        <w:tabs>
          <w:tab w:val="left" w:pos="1770"/>
        </w:tabs>
        <w:spacing w:before="41" w:after="0" w:line="240" w:lineRule="auto"/>
        <w:ind w:left="-567" w:hanging="1134"/>
        <w:jc w:val="both"/>
        <w:rPr>
          <w:rFonts w:ascii="Times New Roman" w:eastAsia="Times New Roman" w:hAnsi="Times New Roman" w:cs="Times New Roman"/>
          <w:color w:val="000000"/>
          <w:sz w:val="26"/>
          <w:szCs w:val="26"/>
        </w:rPr>
      </w:pPr>
    </w:p>
    <w:p w14:paraId="111FF88D" w14:textId="3C0D1F3A" w:rsidR="006A4F4E" w:rsidRPr="00E238CB" w:rsidRDefault="00CB43C6" w:rsidP="00E238CB">
      <w:pPr>
        <w:pStyle w:val="Heading3"/>
        <w:numPr>
          <w:ilvl w:val="2"/>
          <w:numId w:val="20"/>
        </w:numPr>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lastRenderedPageBreak/>
        <w:t xml:space="preserve"> </w:t>
      </w:r>
      <w:bookmarkStart w:id="37" w:name="_Toc76856347"/>
      <w:r w:rsidR="00735C55" w:rsidRPr="005315E3">
        <w:rPr>
          <w:rFonts w:ascii="Times New Roman" w:eastAsia="Times New Roman" w:hAnsi="Times New Roman" w:cs="Times New Roman"/>
          <w:color w:val="000000"/>
          <w:sz w:val="26"/>
          <w:szCs w:val="26"/>
        </w:rPr>
        <w:t>Bảng mô tả chi tiết thực thể mối kết hợp</w:t>
      </w:r>
      <w:bookmarkEnd w:id="37"/>
      <w:r w:rsidR="00735C55" w:rsidRPr="005315E3">
        <w:rPr>
          <w:rFonts w:ascii="Times New Roman" w:eastAsia="Times New Roman" w:hAnsi="Times New Roman" w:cs="Times New Roman"/>
          <w:color w:val="000000"/>
          <w:sz w:val="26"/>
          <w:szCs w:val="26"/>
        </w:rPr>
        <w:t xml:space="preserve"> </w:t>
      </w:r>
    </w:p>
    <w:p w14:paraId="00000ADE" w14:textId="08250600" w:rsidR="00DA1E0F" w:rsidRPr="00356DEC" w:rsidRDefault="00575A03" w:rsidP="00A70DC1">
      <w:pPr>
        <w:pStyle w:val="ListParagraph"/>
        <w:numPr>
          <w:ilvl w:val="3"/>
          <w:numId w:val="20"/>
        </w:numPr>
        <w:pBdr>
          <w:top w:val="nil"/>
          <w:left w:val="nil"/>
          <w:bottom w:val="nil"/>
          <w:right w:val="nil"/>
          <w:between w:val="nil"/>
        </w:pBdr>
        <w:tabs>
          <w:tab w:val="center" w:pos="4680"/>
          <w:tab w:val="right" w:pos="9360"/>
          <w:tab w:val="center" w:pos="4513"/>
          <w:tab w:val="right" w:pos="9026"/>
        </w:tabs>
        <w:spacing w:after="0" w:line="360" w:lineRule="auto"/>
        <w:ind w:left="360" w:hanging="720"/>
        <w:jc w:val="both"/>
        <w:rPr>
          <w:rFonts w:ascii="Times New Roman" w:eastAsia="Times New Roman" w:hAnsi="Times New Roman" w:cs="Times New Roman"/>
          <w:color w:val="000000"/>
          <w:sz w:val="24"/>
          <w:szCs w:val="24"/>
        </w:rPr>
      </w:pPr>
      <w:r w:rsidRPr="00356DEC">
        <w:rPr>
          <w:rFonts w:ascii="Times New Roman" w:eastAsia="Times New Roman" w:hAnsi="Times New Roman" w:cs="Times New Roman"/>
          <w:color w:val="000000"/>
          <w:sz w:val="26"/>
          <w:szCs w:val="26"/>
        </w:rPr>
        <w:t xml:space="preserve"> Thực</w:t>
      </w:r>
      <w:r w:rsidR="00735C55" w:rsidRPr="00356DEC">
        <w:rPr>
          <w:rFonts w:ascii="Times New Roman" w:eastAsia="Times New Roman" w:hAnsi="Times New Roman" w:cs="Times New Roman"/>
          <w:color w:val="000000"/>
          <w:sz w:val="26"/>
          <w:szCs w:val="26"/>
        </w:rPr>
        <w:t xml:space="preserve"> </w:t>
      </w:r>
      <w:r w:rsidR="006A4F4E" w:rsidRPr="00356DEC">
        <w:rPr>
          <w:rFonts w:ascii="Times New Roman" w:eastAsia="Times New Roman" w:hAnsi="Times New Roman" w:cs="Times New Roman"/>
          <w:color w:val="000000"/>
          <w:sz w:val="26"/>
          <w:szCs w:val="26"/>
        </w:rPr>
        <w:t>thể:</w:t>
      </w:r>
      <w:r w:rsidR="00735C55" w:rsidRPr="00356DEC">
        <w:rPr>
          <w:rFonts w:ascii="Times New Roman" w:eastAsia="Times New Roman" w:hAnsi="Times New Roman" w:cs="Times New Roman"/>
          <w:color w:val="000000"/>
          <w:sz w:val="26"/>
          <w:szCs w:val="26"/>
        </w:rPr>
        <w:t xml:space="preserve">  Nhân viên</w:t>
      </w:r>
    </w:p>
    <w:p w14:paraId="00000ADF"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left" w:pos="990"/>
          <w:tab w:val="center" w:pos="4513"/>
          <w:tab w:val="right" w:pos="9026"/>
        </w:tabs>
        <w:spacing w:after="0" w:line="360" w:lineRule="auto"/>
        <w:ind w:left="-142" w:hanging="142"/>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NhanVien</w:t>
      </w:r>
    </w:p>
    <w:p w14:paraId="00000AE0"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left" w:pos="990"/>
          <w:tab w:val="center" w:pos="4513"/>
          <w:tab w:val="right" w:pos="9026"/>
        </w:tabs>
        <w:spacing w:after="0" w:line="276" w:lineRule="auto"/>
        <w:ind w:left="-142" w:hanging="142"/>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một thực thể đại diện cho nhân viên đang làm việc tại khách sạn Lucifer’s Hotel.</w:t>
      </w:r>
    </w:p>
    <w:p w14:paraId="00000AE1" w14:textId="77777777" w:rsidR="00DA1E0F" w:rsidRPr="005315E3" w:rsidRDefault="00DA1E0F" w:rsidP="00643281">
      <w:pPr>
        <w:pBdr>
          <w:top w:val="nil"/>
          <w:left w:val="nil"/>
          <w:bottom w:val="nil"/>
          <w:right w:val="nil"/>
          <w:between w:val="nil"/>
        </w:pBdr>
        <w:tabs>
          <w:tab w:val="center" w:pos="4680"/>
          <w:tab w:val="right" w:pos="9360"/>
          <w:tab w:val="left" w:pos="990"/>
        </w:tabs>
        <w:spacing w:after="0" w:line="276" w:lineRule="auto"/>
        <w:ind w:left="810"/>
        <w:jc w:val="both"/>
        <w:rPr>
          <w:rFonts w:ascii="Times New Roman" w:eastAsia="Times New Roman" w:hAnsi="Times New Roman" w:cs="Times New Roman"/>
          <w:i/>
          <w:color w:val="000000"/>
          <w:sz w:val="24"/>
          <w:szCs w:val="24"/>
        </w:rPr>
      </w:pPr>
    </w:p>
    <w:tbl>
      <w:tblPr>
        <w:tblStyle w:val="afff7"/>
        <w:tblW w:w="9640" w:type="dxa"/>
        <w:tblInd w:w="-289" w:type="dxa"/>
        <w:tblLayout w:type="fixed"/>
        <w:tblLook w:val="0400" w:firstRow="0" w:lastRow="0" w:firstColumn="0" w:lastColumn="0" w:noHBand="0" w:noVBand="1"/>
      </w:tblPr>
      <w:tblGrid>
        <w:gridCol w:w="710"/>
        <w:gridCol w:w="1900"/>
        <w:gridCol w:w="1574"/>
        <w:gridCol w:w="1238"/>
        <w:gridCol w:w="4218"/>
      </w:tblGrid>
      <w:tr w:rsidR="00DA1E0F" w:rsidRPr="005315E3" w14:paraId="3C65850B" w14:textId="77777777">
        <w:trPr>
          <w:trHeight w:val="845"/>
        </w:trPr>
        <w:tc>
          <w:tcPr>
            <w:tcW w:w="5422"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E2"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NhanVien</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E6" w14:textId="6C511E05"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Người lậ</w:t>
            </w:r>
            <w:r w:rsidR="009018E9">
              <w:rPr>
                <w:rFonts w:ascii="Times New Roman" w:eastAsia="Times New Roman" w:hAnsi="Times New Roman" w:cs="Times New Roman"/>
                <w:b/>
                <w:color w:val="000000"/>
                <w:sz w:val="26"/>
                <w:szCs w:val="26"/>
              </w:rPr>
              <w:t>p</w:t>
            </w:r>
            <w:r w:rsidRPr="005315E3">
              <w:rPr>
                <w:rFonts w:ascii="Times New Roman" w:eastAsia="Times New Roman" w:hAnsi="Times New Roman" w:cs="Times New Roman"/>
                <w:b/>
                <w:color w:val="000000"/>
                <w:sz w:val="26"/>
                <w:szCs w:val="26"/>
              </w:rPr>
              <w:t>:</w:t>
            </w:r>
            <w:r w:rsidR="009018E9">
              <w:rPr>
                <w:rFonts w:ascii="Times New Roman" w:eastAsia="Times New Roman" w:hAnsi="Times New Roman" w:cs="Times New Roman"/>
                <w:b/>
                <w:color w:val="000000"/>
                <w:sz w:val="26"/>
                <w:szCs w:val="26"/>
              </w:rPr>
              <w:t xml:space="preserve"> </w:t>
            </w:r>
            <w:r w:rsidRPr="005315E3">
              <w:rPr>
                <w:rFonts w:ascii="Times New Roman" w:eastAsia="Times New Roman" w:hAnsi="Times New Roman" w:cs="Times New Roman"/>
                <w:color w:val="000000"/>
                <w:sz w:val="26"/>
                <w:szCs w:val="26"/>
              </w:rPr>
              <w:t>Lê Hữu Thắng</w:t>
            </w:r>
          </w:p>
          <w:p w14:paraId="00000AE7" w14:textId="7EF987E5"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Ngày lập</w:t>
            </w:r>
            <w:r w:rsidRPr="005315E3">
              <w:rPr>
                <w:rFonts w:ascii="Times New Roman" w:eastAsia="Times New Roman" w:hAnsi="Times New Roman" w:cs="Times New Roman"/>
                <w:b/>
                <w:color w:val="000000"/>
                <w:sz w:val="26"/>
                <w:szCs w:val="26"/>
              </w:rPr>
              <w:t xml:space="preserve">: </w:t>
            </w:r>
            <w:r w:rsidRPr="005315E3">
              <w:rPr>
                <w:rFonts w:ascii="Times New Roman" w:eastAsia="Times New Roman" w:hAnsi="Times New Roman" w:cs="Times New Roman"/>
                <w:color w:val="000000"/>
                <w:sz w:val="26"/>
                <w:szCs w:val="26"/>
              </w:rPr>
              <w:t>30/04/2021</w:t>
            </w:r>
          </w:p>
        </w:tc>
      </w:tr>
      <w:tr w:rsidR="00DA1E0F" w:rsidRPr="005315E3" w14:paraId="1DADBEC8" w14:textId="77777777">
        <w:trPr>
          <w:trHeight w:val="84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E8" w14:textId="77777777" w:rsidR="00DA1E0F" w:rsidRPr="005315E3" w:rsidRDefault="00735C55" w:rsidP="00E134EC">
            <w:pPr>
              <w:spacing w:after="0" w:line="240" w:lineRule="auto"/>
              <w:rPr>
                <w:rFonts w:ascii="Times New Roman" w:eastAsia="Times New Roman" w:hAnsi="Times New Roman" w:cs="Times New Roman"/>
                <w:b/>
                <w:sz w:val="26"/>
                <w:szCs w:val="26"/>
              </w:rPr>
            </w:pPr>
            <w:r w:rsidRPr="005315E3">
              <w:rPr>
                <w:rFonts w:ascii="Times New Roman" w:eastAsia="Times New Roman" w:hAnsi="Times New Roman" w:cs="Times New Roman"/>
                <w:b/>
                <w:color w:val="000000"/>
                <w:sz w:val="26"/>
                <w:szCs w:val="26"/>
              </w:rPr>
              <w:t>STT</w:t>
            </w:r>
          </w:p>
        </w:tc>
        <w:tc>
          <w:tcPr>
            <w:tcW w:w="1900" w:type="dxa"/>
            <w:tcBorders>
              <w:top w:val="single" w:sz="4" w:space="0" w:color="000000"/>
              <w:left w:val="single" w:sz="4" w:space="0" w:color="000000"/>
              <w:bottom w:val="single" w:sz="4" w:space="0" w:color="000000"/>
              <w:right w:val="single" w:sz="4" w:space="0" w:color="000000"/>
            </w:tcBorders>
            <w:vAlign w:val="center"/>
          </w:tcPr>
          <w:p w14:paraId="00000AE9" w14:textId="77777777" w:rsidR="00DA1E0F" w:rsidRPr="005315E3" w:rsidRDefault="00735C55" w:rsidP="00E134EC">
            <w:pPr>
              <w:spacing w:after="0" w:line="240" w:lineRule="auto"/>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sz w:val="26"/>
                <w:szCs w:val="26"/>
              </w:rPr>
              <w:t>Tên thuộc tính</w:t>
            </w:r>
          </w:p>
        </w:tc>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EA" w14:textId="77777777" w:rsidR="00DA1E0F" w:rsidRPr="005315E3" w:rsidRDefault="00735C55" w:rsidP="00E134EC">
            <w:pPr>
              <w:spacing w:after="0" w:line="240" w:lineRule="auto"/>
              <w:rPr>
                <w:rFonts w:ascii="Times New Roman" w:eastAsia="Times New Roman" w:hAnsi="Times New Roman" w:cs="Times New Roman"/>
                <w:b/>
                <w:sz w:val="26"/>
                <w:szCs w:val="26"/>
              </w:rPr>
            </w:pPr>
            <w:r w:rsidRPr="005315E3">
              <w:rPr>
                <w:rFonts w:ascii="Times New Roman" w:eastAsia="Times New Roman" w:hAnsi="Times New Roman" w:cs="Times New Roman"/>
                <w:b/>
                <w:sz w:val="26"/>
                <w:szCs w:val="26"/>
              </w:rPr>
              <w:t>Tên tắt</w:t>
            </w:r>
          </w:p>
        </w:tc>
        <w:tc>
          <w:tcPr>
            <w:tcW w:w="12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EB" w14:textId="77777777" w:rsidR="00DA1E0F" w:rsidRPr="005315E3" w:rsidRDefault="00735C55" w:rsidP="00E134EC">
            <w:pPr>
              <w:spacing w:after="0" w:line="240" w:lineRule="auto"/>
              <w:rPr>
                <w:rFonts w:ascii="Times New Roman" w:eastAsia="Times New Roman" w:hAnsi="Times New Roman" w:cs="Times New Roman"/>
                <w:b/>
                <w:sz w:val="26"/>
                <w:szCs w:val="26"/>
              </w:rPr>
            </w:pPr>
            <w:r w:rsidRPr="005315E3">
              <w:rPr>
                <w:rFonts w:ascii="Times New Roman" w:eastAsia="Times New Roman" w:hAnsi="Times New Roman" w:cs="Times New Roman"/>
                <w:b/>
                <w:color w:val="000000"/>
                <w:sz w:val="26"/>
                <w:szCs w:val="26"/>
              </w:rPr>
              <w:t>Kiểu dữ liệu</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EC" w14:textId="77777777" w:rsidR="00DA1E0F" w:rsidRPr="005315E3" w:rsidRDefault="00735C55" w:rsidP="00643281">
            <w:pPr>
              <w:spacing w:after="0" w:line="240" w:lineRule="auto"/>
              <w:jc w:val="both"/>
              <w:rPr>
                <w:rFonts w:ascii="Times New Roman" w:eastAsia="Times New Roman" w:hAnsi="Times New Roman" w:cs="Times New Roman"/>
                <w:b/>
                <w:sz w:val="26"/>
                <w:szCs w:val="26"/>
              </w:rPr>
            </w:pPr>
            <w:r w:rsidRPr="005315E3">
              <w:rPr>
                <w:rFonts w:ascii="Times New Roman" w:eastAsia="Times New Roman" w:hAnsi="Times New Roman" w:cs="Times New Roman"/>
                <w:b/>
                <w:color w:val="000000"/>
                <w:sz w:val="26"/>
                <w:szCs w:val="26"/>
              </w:rPr>
              <w:t>Diễn giải</w:t>
            </w:r>
          </w:p>
        </w:tc>
      </w:tr>
      <w:tr w:rsidR="00DA1E0F" w:rsidRPr="005315E3" w14:paraId="2D7CB295" w14:textId="77777777">
        <w:trPr>
          <w:trHeight w:val="1196"/>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ED"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1900" w:type="dxa"/>
            <w:tcBorders>
              <w:top w:val="single" w:sz="4" w:space="0" w:color="000000"/>
              <w:left w:val="single" w:sz="4" w:space="0" w:color="000000"/>
              <w:bottom w:val="single" w:sz="4" w:space="0" w:color="000000"/>
              <w:right w:val="single" w:sz="4" w:space="0" w:color="000000"/>
            </w:tcBorders>
            <w:vAlign w:val="center"/>
          </w:tcPr>
          <w:p w14:paraId="00000AEE"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nhân viên.</w:t>
            </w:r>
          </w:p>
        </w:tc>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EF"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maNV</w:t>
            </w:r>
          </w:p>
        </w:tc>
        <w:tc>
          <w:tcPr>
            <w:tcW w:w="12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0"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Mỗi nhân viên sẽ có một mã số riêng biệt không trùng nhau để phân biệt với những nhân viên khác.</w:t>
            </w:r>
          </w:p>
        </w:tc>
      </w:tr>
      <w:tr w:rsidR="00DA1E0F" w:rsidRPr="005315E3" w14:paraId="23DBD340" w14:textId="77777777">
        <w:trPr>
          <w:trHeight w:val="116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2"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1900" w:type="dxa"/>
            <w:tcBorders>
              <w:top w:val="single" w:sz="4" w:space="0" w:color="000000"/>
              <w:left w:val="single" w:sz="4" w:space="0" w:color="000000"/>
              <w:bottom w:val="single" w:sz="4" w:space="0" w:color="000000"/>
              <w:right w:val="single" w:sz="4" w:space="0" w:color="000000"/>
            </w:tcBorders>
            <w:vAlign w:val="center"/>
          </w:tcPr>
          <w:p w14:paraId="00000AF3"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nhân viên.</w:t>
            </w:r>
          </w:p>
        </w:tc>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4"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tenNV</w:t>
            </w:r>
          </w:p>
        </w:tc>
        <w:tc>
          <w:tcPr>
            <w:tcW w:w="12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5"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Họ tên của nhân viên.</w:t>
            </w:r>
          </w:p>
        </w:tc>
      </w:tr>
      <w:tr w:rsidR="00DA1E0F" w:rsidRPr="005315E3" w14:paraId="4343FEEA" w14:textId="77777777">
        <w:trPr>
          <w:trHeight w:val="152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7"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3</w:t>
            </w:r>
          </w:p>
        </w:tc>
        <w:tc>
          <w:tcPr>
            <w:tcW w:w="1900" w:type="dxa"/>
            <w:tcBorders>
              <w:top w:val="single" w:sz="4" w:space="0" w:color="000000"/>
              <w:left w:val="single" w:sz="4" w:space="0" w:color="000000"/>
              <w:bottom w:val="single" w:sz="4" w:space="0" w:color="000000"/>
              <w:right w:val="single" w:sz="4" w:space="0" w:color="000000"/>
            </w:tcBorders>
            <w:vAlign w:val="center"/>
          </w:tcPr>
          <w:p w14:paraId="00000AF8"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Căn cước công nhân của nhân viên.</w:t>
            </w:r>
          </w:p>
        </w:tc>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9"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cccdNV</w:t>
            </w:r>
          </w:p>
        </w:tc>
        <w:tc>
          <w:tcPr>
            <w:tcW w:w="12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A"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Chuỗi</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B"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Số căn cước công dân của nhân viên</w:t>
            </w:r>
          </w:p>
        </w:tc>
      </w:tr>
      <w:tr w:rsidR="00DA1E0F" w:rsidRPr="005315E3" w14:paraId="2297277C" w14:textId="77777777">
        <w:trPr>
          <w:trHeight w:val="152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C"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4</w:t>
            </w:r>
          </w:p>
        </w:tc>
        <w:tc>
          <w:tcPr>
            <w:tcW w:w="1900" w:type="dxa"/>
            <w:tcBorders>
              <w:top w:val="single" w:sz="4" w:space="0" w:color="000000"/>
              <w:left w:val="single" w:sz="4" w:space="0" w:color="000000"/>
              <w:bottom w:val="single" w:sz="4" w:space="0" w:color="000000"/>
              <w:right w:val="single" w:sz="4" w:space="0" w:color="000000"/>
            </w:tcBorders>
            <w:vAlign w:val="center"/>
          </w:tcPr>
          <w:p w14:paraId="00000AFD"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vào làm nhân viên.</w:t>
            </w:r>
          </w:p>
        </w:tc>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E"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ngayVL</w:t>
            </w:r>
          </w:p>
        </w:tc>
        <w:tc>
          <w:tcPr>
            <w:tcW w:w="12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AFF"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0"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vào làm của nhân viên đó</w:t>
            </w:r>
          </w:p>
        </w:tc>
      </w:tr>
      <w:tr w:rsidR="00DA1E0F" w:rsidRPr="005315E3" w14:paraId="1BD276AC" w14:textId="77777777">
        <w:trPr>
          <w:trHeight w:val="152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1"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5</w:t>
            </w:r>
          </w:p>
        </w:tc>
        <w:tc>
          <w:tcPr>
            <w:tcW w:w="1900" w:type="dxa"/>
            <w:tcBorders>
              <w:top w:val="single" w:sz="4" w:space="0" w:color="000000"/>
              <w:left w:val="single" w:sz="4" w:space="0" w:color="000000"/>
              <w:bottom w:val="single" w:sz="4" w:space="0" w:color="000000"/>
              <w:right w:val="single" w:sz="4" w:space="0" w:color="000000"/>
            </w:tcBorders>
            <w:vAlign w:val="center"/>
          </w:tcPr>
          <w:p w14:paraId="00000B02"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Giới tính nhân viên.</w:t>
            </w:r>
          </w:p>
        </w:tc>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3"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gioiTinhNV</w:t>
            </w:r>
          </w:p>
        </w:tc>
        <w:tc>
          <w:tcPr>
            <w:tcW w:w="12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4"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Giới tính chỉ có một trong hai giá trị là nam hoặc nữ.</w:t>
            </w:r>
          </w:p>
        </w:tc>
      </w:tr>
      <w:tr w:rsidR="00DA1E0F" w:rsidRPr="005315E3" w14:paraId="741F67EB" w14:textId="77777777">
        <w:trPr>
          <w:trHeight w:val="150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6"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6</w:t>
            </w:r>
          </w:p>
        </w:tc>
        <w:tc>
          <w:tcPr>
            <w:tcW w:w="1900" w:type="dxa"/>
            <w:tcBorders>
              <w:top w:val="single" w:sz="4" w:space="0" w:color="000000"/>
              <w:left w:val="single" w:sz="4" w:space="0" w:color="000000"/>
              <w:bottom w:val="single" w:sz="4" w:space="0" w:color="000000"/>
              <w:right w:val="single" w:sz="4" w:space="0" w:color="000000"/>
            </w:tcBorders>
            <w:vAlign w:val="center"/>
          </w:tcPr>
          <w:p w14:paraId="00000B07"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sinh nhân viên.</w:t>
            </w:r>
          </w:p>
        </w:tc>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8"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ngaySinhNV</w:t>
            </w:r>
          </w:p>
        </w:tc>
        <w:tc>
          <w:tcPr>
            <w:tcW w:w="12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9"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Nhân viên phải từ đủ 18 tuổi trở lên mới được làm việc tại khách sạn.</w:t>
            </w:r>
          </w:p>
        </w:tc>
      </w:tr>
      <w:tr w:rsidR="00DA1E0F" w:rsidRPr="005315E3" w14:paraId="73E28E7D" w14:textId="77777777">
        <w:trPr>
          <w:trHeight w:val="1808"/>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B"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lastRenderedPageBreak/>
              <w:t>7</w:t>
            </w:r>
          </w:p>
        </w:tc>
        <w:tc>
          <w:tcPr>
            <w:tcW w:w="1900" w:type="dxa"/>
            <w:tcBorders>
              <w:top w:val="single" w:sz="4" w:space="0" w:color="000000"/>
              <w:left w:val="single" w:sz="4" w:space="0" w:color="000000"/>
              <w:bottom w:val="single" w:sz="4" w:space="0" w:color="000000"/>
              <w:right w:val="single" w:sz="4" w:space="0" w:color="000000"/>
            </w:tcBorders>
            <w:vAlign w:val="center"/>
          </w:tcPr>
          <w:p w14:paraId="00000B0C"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Chức vụ hiện tại của nhân viên.</w:t>
            </w:r>
          </w:p>
        </w:tc>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D"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chucVu</w:t>
            </w:r>
          </w:p>
        </w:tc>
        <w:tc>
          <w:tcPr>
            <w:tcW w:w="12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E"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0F" w14:textId="298783B0"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Có hai loại chức vụ chính trong hệ thống là nhân viên lễ tân và quản lý, mỗi chức vụ có giới hạn riêng trong quyền sử </w:t>
            </w:r>
            <w:r w:rsidR="00575A03" w:rsidRPr="005315E3">
              <w:rPr>
                <w:rFonts w:ascii="Times New Roman" w:eastAsia="Times New Roman" w:hAnsi="Times New Roman" w:cs="Times New Roman"/>
                <w:color w:val="000000"/>
                <w:sz w:val="26"/>
                <w:szCs w:val="26"/>
              </w:rPr>
              <w:t>dụng các</w:t>
            </w:r>
            <w:r w:rsidRPr="005315E3">
              <w:rPr>
                <w:rFonts w:ascii="Times New Roman" w:eastAsia="Times New Roman" w:hAnsi="Times New Roman" w:cs="Times New Roman"/>
                <w:color w:val="000000"/>
                <w:sz w:val="26"/>
                <w:szCs w:val="26"/>
              </w:rPr>
              <w:t xml:space="preserve"> chức năng của hệ thống.</w:t>
            </w:r>
          </w:p>
        </w:tc>
      </w:tr>
      <w:tr w:rsidR="00DA1E0F" w:rsidRPr="005315E3" w14:paraId="558155CF" w14:textId="77777777">
        <w:trPr>
          <w:trHeight w:val="109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0"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8</w:t>
            </w:r>
          </w:p>
        </w:tc>
        <w:tc>
          <w:tcPr>
            <w:tcW w:w="1900" w:type="dxa"/>
            <w:tcBorders>
              <w:top w:val="single" w:sz="4" w:space="0" w:color="000000"/>
              <w:left w:val="single" w:sz="4" w:space="0" w:color="000000"/>
              <w:bottom w:val="single" w:sz="4" w:space="0" w:color="000000"/>
              <w:right w:val="single" w:sz="4" w:space="0" w:color="000000"/>
            </w:tcBorders>
            <w:vAlign w:val="center"/>
          </w:tcPr>
          <w:p w14:paraId="00000B11"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người dùng.</w:t>
            </w:r>
          </w:p>
        </w:tc>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2"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tenND</w:t>
            </w:r>
          </w:p>
        </w:tc>
        <w:tc>
          <w:tcPr>
            <w:tcW w:w="12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3"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Chuỗi</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4"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tài khoản đăng nhập vào hệ thống do người dùng dặt.</w:t>
            </w:r>
          </w:p>
        </w:tc>
      </w:tr>
      <w:tr w:rsidR="00DA1E0F" w:rsidRPr="005315E3" w14:paraId="5DC5BE8A" w14:textId="77777777">
        <w:trPr>
          <w:trHeight w:val="109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5"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9</w:t>
            </w:r>
          </w:p>
        </w:tc>
        <w:tc>
          <w:tcPr>
            <w:tcW w:w="1900" w:type="dxa"/>
            <w:tcBorders>
              <w:top w:val="single" w:sz="4" w:space="0" w:color="000000"/>
              <w:left w:val="single" w:sz="4" w:space="0" w:color="000000"/>
              <w:bottom w:val="single" w:sz="4" w:space="0" w:color="000000"/>
              <w:right w:val="single" w:sz="4" w:space="0" w:color="000000"/>
            </w:tcBorders>
            <w:vAlign w:val="center"/>
          </w:tcPr>
          <w:p w14:paraId="00000B16" w14:textId="4FF82F3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Mật khẩu người </w:t>
            </w:r>
            <w:r w:rsidRPr="005315E3">
              <w:rPr>
                <w:rFonts w:ascii="Times New Roman" w:eastAsia="Times New Roman" w:hAnsi="Times New Roman" w:cs="Times New Roman"/>
                <w:color w:val="000000"/>
                <w:sz w:val="26"/>
                <w:szCs w:val="26"/>
              </w:rPr>
              <w:t>dùng</w:t>
            </w:r>
          </w:p>
        </w:tc>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7"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Password</w:t>
            </w:r>
          </w:p>
        </w:tc>
        <w:tc>
          <w:tcPr>
            <w:tcW w:w="12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8"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Chuỗi</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9"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Mật khẩu tài khoản đăng nhập vào hệ thống của nhân viên đó</w:t>
            </w:r>
          </w:p>
        </w:tc>
      </w:tr>
      <w:tr w:rsidR="00DA1E0F" w:rsidRPr="005315E3" w14:paraId="062B93E5" w14:textId="77777777">
        <w:trPr>
          <w:trHeight w:val="109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A"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10</w:t>
            </w:r>
          </w:p>
        </w:tc>
        <w:tc>
          <w:tcPr>
            <w:tcW w:w="1900" w:type="dxa"/>
            <w:tcBorders>
              <w:top w:val="single" w:sz="4" w:space="0" w:color="000000"/>
              <w:left w:val="single" w:sz="4" w:space="0" w:color="000000"/>
              <w:bottom w:val="single" w:sz="4" w:space="0" w:color="000000"/>
              <w:right w:val="single" w:sz="4" w:space="0" w:color="000000"/>
            </w:tcBorders>
            <w:vAlign w:val="center"/>
          </w:tcPr>
          <w:p w14:paraId="00000B1B"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Email người dùng.</w:t>
            </w:r>
          </w:p>
        </w:tc>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C"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emailNV</w:t>
            </w:r>
          </w:p>
        </w:tc>
        <w:tc>
          <w:tcPr>
            <w:tcW w:w="12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D"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Chuỗi</w:t>
            </w:r>
          </w:p>
        </w:tc>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1E"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Mỗi người dùng khi truy cập hệ thống sẽ có một email riêng để có thể thay đổi mật khẩu trong trường hợp quên mật khẩu hoặc các trường hợp khác.</w:t>
            </w:r>
          </w:p>
        </w:tc>
      </w:tr>
    </w:tbl>
    <w:p w14:paraId="00000B1F" w14:textId="0E882080" w:rsidR="00DA1E0F" w:rsidRDefault="00DA1E0F" w:rsidP="00643281">
      <w:pPr>
        <w:spacing w:after="0" w:line="240" w:lineRule="auto"/>
        <w:jc w:val="both"/>
        <w:rPr>
          <w:rFonts w:ascii="Times New Roman" w:eastAsia="Times New Roman" w:hAnsi="Times New Roman" w:cs="Times New Roman"/>
          <w:sz w:val="24"/>
          <w:szCs w:val="24"/>
        </w:rPr>
      </w:pPr>
    </w:p>
    <w:p w14:paraId="17538A38" w14:textId="7AEA5743" w:rsidR="00F37FE3" w:rsidRDefault="00F37FE3" w:rsidP="00643281">
      <w:pPr>
        <w:spacing w:after="0" w:line="240" w:lineRule="auto"/>
        <w:jc w:val="both"/>
        <w:rPr>
          <w:rFonts w:ascii="Times New Roman" w:eastAsia="Times New Roman" w:hAnsi="Times New Roman" w:cs="Times New Roman"/>
          <w:sz w:val="24"/>
          <w:szCs w:val="24"/>
        </w:rPr>
      </w:pPr>
    </w:p>
    <w:p w14:paraId="0B22AC24" w14:textId="4C328BDD" w:rsidR="00F37FE3" w:rsidRDefault="00F37FE3" w:rsidP="00643281">
      <w:pPr>
        <w:spacing w:after="0" w:line="240" w:lineRule="auto"/>
        <w:jc w:val="both"/>
        <w:rPr>
          <w:rFonts w:ascii="Times New Roman" w:eastAsia="Times New Roman" w:hAnsi="Times New Roman" w:cs="Times New Roman"/>
          <w:sz w:val="24"/>
          <w:szCs w:val="24"/>
        </w:rPr>
      </w:pPr>
    </w:p>
    <w:p w14:paraId="4A2C6C42" w14:textId="25420B0D" w:rsidR="00F37FE3" w:rsidRDefault="00F37FE3" w:rsidP="00643281">
      <w:pPr>
        <w:spacing w:after="0" w:line="240" w:lineRule="auto"/>
        <w:jc w:val="both"/>
        <w:rPr>
          <w:rFonts w:ascii="Times New Roman" w:eastAsia="Times New Roman" w:hAnsi="Times New Roman" w:cs="Times New Roman"/>
          <w:sz w:val="24"/>
          <w:szCs w:val="24"/>
        </w:rPr>
      </w:pPr>
    </w:p>
    <w:p w14:paraId="71AEBADA" w14:textId="574321D3" w:rsidR="00F37FE3" w:rsidRDefault="00F37FE3" w:rsidP="00643281">
      <w:pPr>
        <w:spacing w:after="0" w:line="240" w:lineRule="auto"/>
        <w:jc w:val="both"/>
        <w:rPr>
          <w:rFonts w:ascii="Times New Roman" w:eastAsia="Times New Roman" w:hAnsi="Times New Roman" w:cs="Times New Roman"/>
          <w:sz w:val="24"/>
          <w:szCs w:val="24"/>
        </w:rPr>
      </w:pPr>
    </w:p>
    <w:p w14:paraId="45757365" w14:textId="45D8B811" w:rsidR="00F37FE3" w:rsidRDefault="00F37FE3" w:rsidP="00643281">
      <w:pPr>
        <w:spacing w:after="0" w:line="240" w:lineRule="auto"/>
        <w:jc w:val="both"/>
        <w:rPr>
          <w:rFonts w:ascii="Times New Roman" w:eastAsia="Times New Roman" w:hAnsi="Times New Roman" w:cs="Times New Roman"/>
          <w:sz w:val="24"/>
          <w:szCs w:val="24"/>
        </w:rPr>
      </w:pPr>
    </w:p>
    <w:p w14:paraId="261A3DDE" w14:textId="57C43162" w:rsidR="00F37FE3" w:rsidRDefault="00F37FE3" w:rsidP="00643281">
      <w:pPr>
        <w:spacing w:after="0" w:line="240" w:lineRule="auto"/>
        <w:jc w:val="both"/>
        <w:rPr>
          <w:rFonts w:ascii="Times New Roman" w:eastAsia="Times New Roman" w:hAnsi="Times New Roman" w:cs="Times New Roman"/>
          <w:sz w:val="24"/>
          <w:szCs w:val="24"/>
        </w:rPr>
      </w:pPr>
    </w:p>
    <w:p w14:paraId="1CA75E3C" w14:textId="5BD6F145" w:rsidR="00F37FE3" w:rsidRDefault="00F37FE3" w:rsidP="00643281">
      <w:pPr>
        <w:spacing w:after="0" w:line="240" w:lineRule="auto"/>
        <w:jc w:val="both"/>
        <w:rPr>
          <w:rFonts w:ascii="Times New Roman" w:eastAsia="Times New Roman" w:hAnsi="Times New Roman" w:cs="Times New Roman"/>
          <w:sz w:val="24"/>
          <w:szCs w:val="24"/>
        </w:rPr>
      </w:pPr>
    </w:p>
    <w:p w14:paraId="5FF2DD39" w14:textId="031DC8E6" w:rsidR="00F37FE3" w:rsidRDefault="00F37FE3" w:rsidP="00643281">
      <w:pPr>
        <w:spacing w:after="0" w:line="240" w:lineRule="auto"/>
        <w:jc w:val="both"/>
        <w:rPr>
          <w:rFonts w:ascii="Times New Roman" w:eastAsia="Times New Roman" w:hAnsi="Times New Roman" w:cs="Times New Roman"/>
          <w:sz w:val="24"/>
          <w:szCs w:val="24"/>
        </w:rPr>
      </w:pPr>
    </w:p>
    <w:p w14:paraId="28B0D654" w14:textId="231B25E4" w:rsidR="00F37FE3" w:rsidRDefault="00F37FE3" w:rsidP="00643281">
      <w:pPr>
        <w:spacing w:after="0" w:line="240" w:lineRule="auto"/>
        <w:jc w:val="both"/>
        <w:rPr>
          <w:rFonts w:ascii="Times New Roman" w:eastAsia="Times New Roman" w:hAnsi="Times New Roman" w:cs="Times New Roman"/>
          <w:sz w:val="24"/>
          <w:szCs w:val="24"/>
        </w:rPr>
      </w:pPr>
    </w:p>
    <w:p w14:paraId="63897058" w14:textId="2AA7DBFA" w:rsidR="00F37FE3" w:rsidRDefault="00F37FE3" w:rsidP="00643281">
      <w:pPr>
        <w:spacing w:after="0" w:line="240" w:lineRule="auto"/>
        <w:jc w:val="both"/>
        <w:rPr>
          <w:rFonts w:ascii="Times New Roman" w:eastAsia="Times New Roman" w:hAnsi="Times New Roman" w:cs="Times New Roman"/>
          <w:sz w:val="24"/>
          <w:szCs w:val="24"/>
        </w:rPr>
      </w:pPr>
    </w:p>
    <w:p w14:paraId="04AED0E7" w14:textId="4190E18B" w:rsidR="00F37FE3" w:rsidRDefault="00F37FE3" w:rsidP="00643281">
      <w:pPr>
        <w:spacing w:after="0" w:line="240" w:lineRule="auto"/>
        <w:jc w:val="both"/>
        <w:rPr>
          <w:rFonts w:ascii="Times New Roman" w:eastAsia="Times New Roman" w:hAnsi="Times New Roman" w:cs="Times New Roman"/>
          <w:sz w:val="24"/>
          <w:szCs w:val="24"/>
        </w:rPr>
      </w:pPr>
    </w:p>
    <w:p w14:paraId="6E29711A" w14:textId="46E4E9F5" w:rsidR="00F37FE3" w:rsidRDefault="00F37FE3" w:rsidP="00643281">
      <w:pPr>
        <w:spacing w:after="0" w:line="240" w:lineRule="auto"/>
        <w:jc w:val="both"/>
        <w:rPr>
          <w:rFonts w:ascii="Times New Roman" w:eastAsia="Times New Roman" w:hAnsi="Times New Roman" w:cs="Times New Roman"/>
          <w:sz w:val="24"/>
          <w:szCs w:val="24"/>
        </w:rPr>
      </w:pPr>
    </w:p>
    <w:p w14:paraId="56F02B0D" w14:textId="56B083C3" w:rsidR="00F37FE3" w:rsidRDefault="00F37FE3" w:rsidP="00643281">
      <w:pPr>
        <w:spacing w:after="0" w:line="240" w:lineRule="auto"/>
        <w:jc w:val="both"/>
        <w:rPr>
          <w:rFonts w:ascii="Times New Roman" w:eastAsia="Times New Roman" w:hAnsi="Times New Roman" w:cs="Times New Roman"/>
          <w:sz w:val="24"/>
          <w:szCs w:val="24"/>
        </w:rPr>
      </w:pPr>
    </w:p>
    <w:p w14:paraId="4CBBBB36" w14:textId="5909EB9F" w:rsidR="00F37FE3" w:rsidRDefault="00F37FE3" w:rsidP="00643281">
      <w:pPr>
        <w:spacing w:after="0" w:line="240" w:lineRule="auto"/>
        <w:jc w:val="both"/>
        <w:rPr>
          <w:rFonts w:ascii="Times New Roman" w:eastAsia="Times New Roman" w:hAnsi="Times New Roman" w:cs="Times New Roman"/>
          <w:sz w:val="24"/>
          <w:szCs w:val="24"/>
        </w:rPr>
      </w:pPr>
    </w:p>
    <w:p w14:paraId="6CA106E7" w14:textId="7892CB71" w:rsidR="00F37FE3" w:rsidRDefault="00F37FE3" w:rsidP="00643281">
      <w:pPr>
        <w:spacing w:after="0" w:line="240" w:lineRule="auto"/>
        <w:jc w:val="both"/>
        <w:rPr>
          <w:rFonts w:ascii="Times New Roman" w:eastAsia="Times New Roman" w:hAnsi="Times New Roman" w:cs="Times New Roman"/>
          <w:sz w:val="24"/>
          <w:szCs w:val="24"/>
        </w:rPr>
      </w:pPr>
    </w:p>
    <w:p w14:paraId="3293B440" w14:textId="6776BB03" w:rsidR="00F37FE3" w:rsidRDefault="00F37FE3" w:rsidP="00643281">
      <w:pPr>
        <w:spacing w:after="0" w:line="240" w:lineRule="auto"/>
        <w:jc w:val="both"/>
        <w:rPr>
          <w:rFonts w:ascii="Times New Roman" w:eastAsia="Times New Roman" w:hAnsi="Times New Roman" w:cs="Times New Roman"/>
          <w:sz w:val="24"/>
          <w:szCs w:val="24"/>
        </w:rPr>
      </w:pPr>
    </w:p>
    <w:p w14:paraId="50F15208" w14:textId="54E4E4FB" w:rsidR="00F37FE3" w:rsidRDefault="00F37FE3" w:rsidP="00643281">
      <w:pPr>
        <w:spacing w:after="0" w:line="240" w:lineRule="auto"/>
        <w:jc w:val="both"/>
        <w:rPr>
          <w:rFonts w:ascii="Times New Roman" w:eastAsia="Times New Roman" w:hAnsi="Times New Roman" w:cs="Times New Roman"/>
          <w:sz w:val="24"/>
          <w:szCs w:val="24"/>
        </w:rPr>
      </w:pPr>
    </w:p>
    <w:p w14:paraId="6C31567C" w14:textId="3BCFC311" w:rsidR="00F37FE3" w:rsidRDefault="00F37FE3" w:rsidP="00643281">
      <w:pPr>
        <w:spacing w:after="0" w:line="240" w:lineRule="auto"/>
        <w:jc w:val="both"/>
        <w:rPr>
          <w:rFonts w:ascii="Times New Roman" w:eastAsia="Times New Roman" w:hAnsi="Times New Roman" w:cs="Times New Roman"/>
          <w:sz w:val="24"/>
          <w:szCs w:val="24"/>
        </w:rPr>
      </w:pPr>
    </w:p>
    <w:p w14:paraId="2C7B2BEF" w14:textId="0C51319D" w:rsidR="00F37FE3" w:rsidRDefault="00F37FE3" w:rsidP="00643281">
      <w:pPr>
        <w:spacing w:after="0" w:line="240" w:lineRule="auto"/>
        <w:jc w:val="both"/>
        <w:rPr>
          <w:rFonts w:ascii="Times New Roman" w:eastAsia="Times New Roman" w:hAnsi="Times New Roman" w:cs="Times New Roman"/>
          <w:sz w:val="24"/>
          <w:szCs w:val="24"/>
        </w:rPr>
      </w:pPr>
    </w:p>
    <w:p w14:paraId="21E919F2" w14:textId="06951E74" w:rsidR="00F37FE3" w:rsidRDefault="00F37FE3" w:rsidP="00643281">
      <w:pPr>
        <w:spacing w:after="0" w:line="240" w:lineRule="auto"/>
        <w:jc w:val="both"/>
        <w:rPr>
          <w:rFonts w:ascii="Times New Roman" w:eastAsia="Times New Roman" w:hAnsi="Times New Roman" w:cs="Times New Roman"/>
          <w:sz w:val="24"/>
          <w:szCs w:val="24"/>
        </w:rPr>
      </w:pPr>
    </w:p>
    <w:p w14:paraId="21BDEAD6" w14:textId="0DE6CB0B" w:rsidR="00F37FE3" w:rsidRDefault="00F37FE3" w:rsidP="00643281">
      <w:pPr>
        <w:spacing w:after="0" w:line="240" w:lineRule="auto"/>
        <w:jc w:val="both"/>
        <w:rPr>
          <w:rFonts w:ascii="Times New Roman" w:eastAsia="Times New Roman" w:hAnsi="Times New Roman" w:cs="Times New Roman"/>
          <w:sz w:val="24"/>
          <w:szCs w:val="24"/>
        </w:rPr>
      </w:pPr>
    </w:p>
    <w:p w14:paraId="6A081A6B" w14:textId="53EA6844" w:rsidR="00F37FE3" w:rsidRDefault="00F37FE3" w:rsidP="00643281">
      <w:pPr>
        <w:spacing w:after="0" w:line="240" w:lineRule="auto"/>
        <w:jc w:val="both"/>
        <w:rPr>
          <w:rFonts w:ascii="Times New Roman" w:eastAsia="Times New Roman" w:hAnsi="Times New Roman" w:cs="Times New Roman"/>
          <w:sz w:val="24"/>
          <w:szCs w:val="24"/>
        </w:rPr>
      </w:pPr>
    </w:p>
    <w:p w14:paraId="62AEDA08" w14:textId="68EF633C" w:rsidR="00F37FE3" w:rsidRDefault="00F37FE3" w:rsidP="00643281">
      <w:pPr>
        <w:spacing w:after="0" w:line="240" w:lineRule="auto"/>
        <w:jc w:val="both"/>
        <w:rPr>
          <w:rFonts w:ascii="Times New Roman" w:eastAsia="Times New Roman" w:hAnsi="Times New Roman" w:cs="Times New Roman"/>
          <w:sz w:val="24"/>
          <w:szCs w:val="24"/>
        </w:rPr>
      </w:pPr>
    </w:p>
    <w:p w14:paraId="42BED814" w14:textId="2E744498" w:rsidR="00F37FE3" w:rsidRDefault="00F37FE3" w:rsidP="00643281">
      <w:pPr>
        <w:spacing w:after="0" w:line="240" w:lineRule="auto"/>
        <w:jc w:val="both"/>
        <w:rPr>
          <w:rFonts w:ascii="Times New Roman" w:eastAsia="Times New Roman" w:hAnsi="Times New Roman" w:cs="Times New Roman"/>
          <w:sz w:val="24"/>
          <w:szCs w:val="24"/>
        </w:rPr>
      </w:pPr>
    </w:p>
    <w:p w14:paraId="3D784014" w14:textId="77777777" w:rsidR="00F37FE3" w:rsidRPr="005315E3" w:rsidRDefault="00F37FE3" w:rsidP="00643281">
      <w:pPr>
        <w:spacing w:after="0" w:line="240" w:lineRule="auto"/>
        <w:jc w:val="both"/>
        <w:rPr>
          <w:rFonts w:ascii="Times New Roman" w:eastAsia="Times New Roman" w:hAnsi="Times New Roman" w:cs="Times New Roman"/>
          <w:sz w:val="24"/>
          <w:szCs w:val="24"/>
        </w:rPr>
      </w:pPr>
    </w:p>
    <w:p w14:paraId="00000B20" w14:textId="7EDFAB2D" w:rsidR="00DA1E0F" w:rsidRPr="00E60230" w:rsidRDefault="00575A03" w:rsidP="00E60230">
      <w:pPr>
        <w:pStyle w:val="ListParagraph"/>
        <w:numPr>
          <w:ilvl w:val="3"/>
          <w:numId w:val="20"/>
        </w:numPr>
        <w:pBdr>
          <w:top w:val="nil"/>
          <w:left w:val="nil"/>
          <w:bottom w:val="nil"/>
          <w:right w:val="nil"/>
          <w:between w:val="nil"/>
        </w:pBdr>
        <w:tabs>
          <w:tab w:val="center" w:pos="4680"/>
          <w:tab w:val="right" w:pos="9360"/>
          <w:tab w:val="left" w:pos="720"/>
          <w:tab w:val="center" w:pos="4513"/>
          <w:tab w:val="right" w:pos="9026"/>
        </w:tabs>
        <w:spacing w:after="0" w:line="360" w:lineRule="auto"/>
        <w:ind w:left="720" w:hanging="720"/>
        <w:jc w:val="both"/>
        <w:rPr>
          <w:rFonts w:ascii="Times New Roman" w:eastAsia="Times New Roman" w:hAnsi="Times New Roman" w:cs="Times New Roman"/>
          <w:color w:val="000000"/>
          <w:sz w:val="24"/>
          <w:szCs w:val="24"/>
        </w:rPr>
      </w:pPr>
      <w:r w:rsidRPr="00E60230">
        <w:rPr>
          <w:rFonts w:ascii="Times New Roman" w:eastAsia="Times New Roman" w:hAnsi="Times New Roman" w:cs="Times New Roman"/>
          <w:color w:val="000000"/>
          <w:sz w:val="26"/>
          <w:szCs w:val="26"/>
        </w:rPr>
        <w:lastRenderedPageBreak/>
        <w:t xml:space="preserve"> Thực</w:t>
      </w:r>
      <w:r w:rsidR="00735C55" w:rsidRPr="00E60230">
        <w:rPr>
          <w:rFonts w:ascii="Times New Roman" w:eastAsia="Times New Roman" w:hAnsi="Times New Roman" w:cs="Times New Roman"/>
          <w:color w:val="000000"/>
          <w:sz w:val="26"/>
          <w:szCs w:val="26"/>
        </w:rPr>
        <w:t xml:space="preserve"> </w:t>
      </w:r>
      <w:r w:rsidR="006A4F4E" w:rsidRPr="00E60230">
        <w:rPr>
          <w:rFonts w:ascii="Times New Roman" w:eastAsia="Times New Roman" w:hAnsi="Times New Roman" w:cs="Times New Roman"/>
          <w:color w:val="000000"/>
          <w:sz w:val="26"/>
          <w:szCs w:val="26"/>
        </w:rPr>
        <w:t>thể:</w:t>
      </w:r>
      <w:r w:rsidR="00735C55" w:rsidRPr="00E60230">
        <w:rPr>
          <w:rFonts w:ascii="Times New Roman" w:eastAsia="Times New Roman" w:hAnsi="Times New Roman" w:cs="Times New Roman"/>
          <w:color w:val="000000"/>
          <w:sz w:val="26"/>
          <w:szCs w:val="26"/>
        </w:rPr>
        <w:t xml:space="preserve">  Khách hàng</w:t>
      </w:r>
    </w:p>
    <w:p w14:paraId="00000B21"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KhachHang</w:t>
      </w:r>
    </w:p>
    <w:p w14:paraId="00000B22"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một thực thể đại diện cho khách hàng đến thuê phòng hoặc đặt phòng tại khách sạn.</w:t>
      </w:r>
    </w:p>
    <w:p w14:paraId="00000B23" w14:textId="77777777" w:rsidR="00DA1E0F" w:rsidRPr="005315E3" w:rsidRDefault="00DA1E0F" w:rsidP="00643281">
      <w:pPr>
        <w:pBdr>
          <w:top w:val="nil"/>
          <w:left w:val="nil"/>
          <w:bottom w:val="nil"/>
          <w:right w:val="nil"/>
          <w:between w:val="nil"/>
        </w:pBdr>
        <w:tabs>
          <w:tab w:val="center" w:pos="4680"/>
          <w:tab w:val="right" w:pos="9360"/>
        </w:tabs>
        <w:spacing w:after="0" w:line="276" w:lineRule="auto"/>
        <w:ind w:left="720"/>
        <w:jc w:val="both"/>
        <w:rPr>
          <w:rFonts w:ascii="Times New Roman" w:eastAsia="Times New Roman" w:hAnsi="Times New Roman" w:cs="Times New Roman"/>
          <w:color w:val="000000"/>
          <w:sz w:val="24"/>
          <w:szCs w:val="24"/>
        </w:rPr>
      </w:pPr>
    </w:p>
    <w:tbl>
      <w:tblPr>
        <w:tblStyle w:val="afff8"/>
        <w:tblW w:w="9640" w:type="dxa"/>
        <w:tblInd w:w="-289" w:type="dxa"/>
        <w:tblLayout w:type="fixed"/>
        <w:tblLook w:val="0400" w:firstRow="0" w:lastRow="0" w:firstColumn="0" w:lastColumn="0" w:noHBand="0" w:noVBand="1"/>
      </w:tblPr>
      <w:tblGrid>
        <w:gridCol w:w="710"/>
        <w:gridCol w:w="1980"/>
        <w:gridCol w:w="1705"/>
        <w:gridCol w:w="1276"/>
        <w:gridCol w:w="3969"/>
      </w:tblGrid>
      <w:tr w:rsidR="00DA1E0F" w:rsidRPr="005315E3" w14:paraId="50D570E9" w14:textId="77777777">
        <w:tc>
          <w:tcPr>
            <w:tcW w:w="5671"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24"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KhachHang</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11638B" w14:textId="77777777" w:rsidR="009018E9" w:rsidRPr="005315E3" w:rsidRDefault="009018E9" w:rsidP="009018E9">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Người lậ</w:t>
            </w:r>
            <w:r>
              <w:rPr>
                <w:rFonts w:ascii="Times New Roman" w:eastAsia="Times New Roman" w:hAnsi="Times New Roman" w:cs="Times New Roman"/>
                <w:b/>
                <w:color w:val="000000"/>
                <w:sz w:val="26"/>
                <w:szCs w:val="26"/>
              </w:rPr>
              <w:t>p</w:t>
            </w:r>
            <w:r w:rsidRPr="005315E3">
              <w:rPr>
                <w:rFonts w:ascii="Times New Roman" w:eastAsia="Times New Roman" w:hAnsi="Times New Roman" w:cs="Times New Roman"/>
                <w:b/>
                <w:color w:val="000000"/>
                <w:sz w:val="26"/>
                <w:szCs w:val="26"/>
              </w:rPr>
              <w:t>:</w:t>
            </w:r>
            <w:r>
              <w:rPr>
                <w:rFonts w:ascii="Times New Roman" w:eastAsia="Times New Roman" w:hAnsi="Times New Roman" w:cs="Times New Roman"/>
                <w:b/>
                <w:color w:val="000000"/>
                <w:sz w:val="26"/>
                <w:szCs w:val="26"/>
              </w:rPr>
              <w:t xml:space="preserve"> </w:t>
            </w:r>
            <w:r w:rsidRPr="005315E3">
              <w:rPr>
                <w:rFonts w:ascii="Times New Roman" w:eastAsia="Times New Roman" w:hAnsi="Times New Roman" w:cs="Times New Roman"/>
                <w:color w:val="000000"/>
                <w:sz w:val="26"/>
                <w:szCs w:val="26"/>
              </w:rPr>
              <w:t>Lê Hữu Thắng</w:t>
            </w:r>
          </w:p>
          <w:p w14:paraId="00000B29" w14:textId="36246AD1" w:rsidR="00DA1E0F" w:rsidRPr="005315E3" w:rsidRDefault="009018E9" w:rsidP="009018E9">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275987BE" w14:textId="77777777">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2A" w14:textId="77777777" w:rsidR="00DA1E0F" w:rsidRPr="005315E3" w:rsidRDefault="00735C55" w:rsidP="00643281">
            <w:pPr>
              <w:spacing w:after="0" w:line="240" w:lineRule="auto"/>
              <w:jc w:val="both"/>
              <w:rPr>
                <w:rFonts w:ascii="Times New Roman" w:eastAsia="Times New Roman" w:hAnsi="Times New Roman" w:cs="Times New Roman"/>
                <w:b/>
                <w:sz w:val="26"/>
                <w:szCs w:val="26"/>
              </w:rPr>
            </w:pPr>
            <w:r w:rsidRPr="005315E3">
              <w:rPr>
                <w:rFonts w:ascii="Times New Roman" w:eastAsia="Times New Roman" w:hAnsi="Times New Roman" w:cs="Times New Roman"/>
                <w:b/>
                <w:color w:val="000000"/>
                <w:sz w:val="26"/>
                <w:szCs w:val="26"/>
              </w:rPr>
              <w:t>STT</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B2B"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2C" w14:textId="77777777" w:rsidR="00DA1E0F" w:rsidRPr="005315E3" w:rsidRDefault="00735C55" w:rsidP="00643281">
            <w:pPr>
              <w:spacing w:after="0" w:line="240" w:lineRule="auto"/>
              <w:jc w:val="both"/>
              <w:rPr>
                <w:rFonts w:ascii="Times New Roman" w:eastAsia="Times New Roman" w:hAnsi="Times New Roman" w:cs="Times New Roman"/>
                <w:b/>
                <w:sz w:val="26"/>
                <w:szCs w:val="26"/>
              </w:rPr>
            </w:pPr>
            <w:r w:rsidRPr="005315E3">
              <w:rPr>
                <w:rFonts w:ascii="Times New Roman" w:eastAsia="Times New Roman" w:hAnsi="Times New Roman" w:cs="Times New Roman"/>
                <w:b/>
                <w:color w:val="000000"/>
                <w:sz w:val="26"/>
                <w:szCs w:val="26"/>
              </w:rPr>
              <w:t>Tên tắt</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2D" w14:textId="77777777" w:rsidR="00DA1E0F" w:rsidRPr="005315E3" w:rsidRDefault="00735C55" w:rsidP="00643281">
            <w:pPr>
              <w:spacing w:after="0" w:line="240" w:lineRule="auto"/>
              <w:jc w:val="both"/>
              <w:rPr>
                <w:rFonts w:ascii="Times New Roman" w:eastAsia="Times New Roman" w:hAnsi="Times New Roman" w:cs="Times New Roman"/>
                <w:b/>
                <w:sz w:val="26"/>
                <w:szCs w:val="26"/>
              </w:rPr>
            </w:pPr>
            <w:r w:rsidRPr="005315E3">
              <w:rPr>
                <w:rFonts w:ascii="Times New Roman" w:eastAsia="Times New Roman" w:hAnsi="Times New Roman" w:cs="Times New Roman"/>
                <w:b/>
                <w:color w:val="000000"/>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2E" w14:textId="77777777" w:rsidR="00DA1E0F" w:rsidRPr="005315E3" w:rsidRDefault="00735C55" w:rsidP="00643281">
            <w:pPr>
              <w:spacing w:after="0" w:line="240" w:lineRule="auto"/>
              <w:jc w:val="both"/>
              <w:rPr>
                <w:rFonts w:ascii="Times New Roman" w:eastAsia="Times New Roman" w:hAnsi="Times New Roman" w:cs="Times New Roman"/>
                <w:b/>
                <w:sz w:val="26"/>
                <w:szCs w:val="26"/>
              </w:rPr>
            </w:pPr>
            <w:r w:rsidRPr="005315E3">
              <w:rPr>
                <w:rFonts w:ascii="Times New Roman" w:eastAsia="Times New Roman" w:hAnsi="Times New Roman" w:cs="Times New Roman"/>
                <w:b/>
                <w:color w:val="000000"/>
                <w:sz w:val="26"/>
                <w:szCs w:val="26"/>
              </w:rPr>
              <w:t>Diễn giải</w:t>
            </w:r>
          </w:p>
        </w:tc>
      </w:tr>
      <w:tr w:rsidR="00DA1E0F" w:rsidRPr="005315E3" w14:paraId="30B9497C" w14:textId="77777777">
        <w:trPr>
          <w:trHeight w:val="103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2F"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B30"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khách hàng.</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1"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maKH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2"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Mỗi khách hàng sẽ có một mã số riêng biệt không trùng nhau để phân biệt với những khách hàng khác.</w:t>
            </w:r>
          </w:p>
        </w:tc>
      </w:tr>
      <w:tr w:rsidR="00DA1E0F" w:rsidRPr="005315E3" w14:paraId="4F44DC22" w14:textId="77777777" w:rsidTr="00F37FE3">
        <w:trPr>
          <w:trHeight w:val="78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4"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B35"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khách hàng.</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6"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tenKH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7"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Họ tên của khách hàng</w:t>
            </w:r>
          </w:p>
        </w:tc>
      </w:tr>
      <w:tr w:rsidR="00DA1E0F" w:rsidRPr="005315E3" w14:paraId="1FBDE623" w14:textId="77777777" w:rsidTr="00F37FE3">
        <w:trPr>
          <w:trHeight w:val="1766"/>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9"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B3A"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Căn cước công dân của khách hàng.</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B"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cccdKH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C"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 căn cước công dân của khách hàng</w:t>
            </w:r>
          </w:p>
        </w:tc>
      </w:tr>
      <w:tr w:rsidR="00DA1E0F" w:rsidRPr="005315E3" w14:paraId="533281C3" w14:textId="77777777" w:rsidTr="00F37FE3">
        <w:trPr>
          <w:trHeight w:val="112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3E"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B3F"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Số điện thoại khách hàng.</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0"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sdtKH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1"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Số điện thoại của khách hàng</w:t>
            </w:r>
          </w:p>
        </w:tc>
      </w:tr>
      <w:tr w:rsidR="00DA1E0F" w:rsidRPr="005315E3" w14:paraId="53A906C2" w14:textId="77777777" w:rsidTr="00F37FE3">
        <w:trPr>
          <w:trHeight w:val="1136"/>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3"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B44"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Giới tính khách hàng.</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5"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gioiTinhKH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6"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Giới tính chỉ có một trong hai giá trị là nam hoặc nữ.</w:t>
            </w:r>
          </w:p>
        </w:tc>
      </w:tr>
      <w:tr w:rsidR="00DA1E0F" w:rsidRPr="005315E3" w14:paraId="1675100E" w14:textId="77777777" w:rsidTr="00F37FE3">
        <w:trPr>
          <w:trHeight w:val="130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8"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B49"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sinh khách hàng.</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A"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ngaySinhKH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B"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Những khách hàng từ đủ 18 tuổi trở lên mới có thể đặt phòng và thuê phòng tại khách sạn.</w:t>
            </w:r>
          </w:p>
        </w:tc>
      </w:tr>
      <w:tr w:rsidR="00DA1E0F" w:rsidRPr="005315E3" w14:paraId="23F598D1" w14:textId="77777777">
        <w:trPr>
          <w:trHeight w:val="116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D"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B4E"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Quốc tịch khách hàng.</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4F"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quocTich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50"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5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Quốc tịch của khách hàng</w:t>
            </w:r>
          </w:p>
        </w:tc>
      </w:tr>
      <w:tr w:rsidR="00DA1E0F" w:rsidRPr="005315E3" w14:paraId="1FF45874" w14:textId="77777777">
        <w:trPr>
          <w:trHeight w:val="107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52"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8</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B53"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Doanh số khách hàng</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54"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doanhSo</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55"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p w14:paraId="00000B56" w14:textId="77777777" w:rsidR="00DA1E0F" w:rsidRPr="005315E3" w:rsidRDefault="00DA1E0F" w:rsidP="00E134EC">
            <w:pPr>
              <w:spacing w:after="0" w:line="240" w:lineRule="auto"/>
              <w:rPr>
                <w:rFonts w:ascii="Times New Roman" w:eastAsia="Times New Roman" w:hAnsi="Times New Roman" w:cs="Times New Roman"/>
                <w:sz w:val="26"/>
                <w:szCs w:val="26"/>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5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Tổng số tiền khách hàng đã chi để sử dụng các dịch </w:t>
            </w:r>
            <w:proofErr w:type="gramStart"/>
            <w:r w:rsidRPr="005315E3">
              <w:rPr>
                <w:rFonts w:ascii="Times New Roman" w:eastAsia="Times New Roman" w:hAnsi="Times New Roman" w:cs="Times New Roman"/>
                <w:color w:val="000000"/>
                <w:sz w:val="26"/>
                <w:szCs w:val="26"/>
              </w:rPr>
              <w:t>vụ ,</w:t>
            </w:r>
            <w:proofErr w:type="gramEnd"/>
            <w:r w:rsidRPr="005315E3">
              <w:rPr>
                <w:rFonts w:ascii="Times New Roman" w:eastAsia="Times New Roman" w:hAnsi="Times New Roman" w:cs="Times New Roman"/>
                <w:color w:val="000000"/>
                <w:sz w:val="26"/>
                <w:szCs w:val="26"/>
              </w:rPr>
              <w:t xml:space="preserve"> tiện nghi cho khách sạn.</w:t>
            </w:r>
          </w:p>
        </w:tc>
      </w:tr>
    </w:tbl>
    <w:p w14:paraId="00000B6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B68" w14:textId="2E5F3D5A" w:rsidR="00DA1E0F" w:rsidRPr="00891FDB" w:rsidRDefault="00575A03" w:rsidP="00891FDB">
      <w:pPr>
        <w:pStyle w:val="ListParagraph"/>
        <w:numPr>
          <w:ilvl w:val="3"/>
          <w:numId w:val="20"/>
        </w:numPr>
        <w:pBdr>
          <w:top w:val="nil"/>
          <w:left w:val="nil"/>
          <w:bottom w:val="nil"/>
          <w:right w:val="nil"/>
          <w:between w:val="nil"/>
        </w:pBdr>
        <w:tabs>
          <w:tab w:val="left" w:pos="1890"/>
          <w:tab w:val="center" w:pos="4680"/>
          <w:tab w:val="right" w:pos="9360"/>
          <w:tab w:val="center" w:pos="4513"/>
          <w:tab w:val="right" w:pos="9026"/>
        </w:tabs>
        <w:spacing w:after="0" w:line="360" w:lineRule="auto"/>
        <w:ind w:left="630" w:hanging="810"/>
        <w:jc w:val="both"/>
        <w:rPr>
          <w:rFonts w:ascii="Times New Roman" w:eastAsia="Times New Roman" w:hAnsi="Times New Roman" w:cs="Times New Roman"/>
          <w:color w:val="000000"/>
          <w:sz w:val="24"/>
          <w:szCs w:val="24"/>
        </w:rPr>
      </w:pPr>
      <w:r w:rsidRPr="00891FDB">
        <w:rPr>
          <w:rFonts w:ascii="Times New Roman" w:eastAsia="Times New Roman" w:hAnsi="Times New Roman" w:cs="Times New Roman"/>
          <w:color w:val="000000"/>
          <w:sz w:val="26"/>
          <w:szCs w:val="26"/>
        </w:rPr>
        <w:t xml:space="preserve"> </w:t>
      </w:r>
      <w:r w:rsidR="00735C55" w:rsidRPr="00891FDB">
        <w:rPr>
          <w:rFonts w:ascii="Times New Roman" w:eastAsia="Times New Roman" w:hAnsi="Times New Roman" w:cs="Times New Roman"/>
          <w:color w:val="000000"/>
          <w:sz w:val="26"/>
          <w:szCs w:val="26"/>
        </w:rPr>
        <w:t xml:space="preserve">Thực </w:t>
      </w:r>
      <w:r w:rsidR="006A4F4E" w:rsidRPr="00891FDB">
        <w:rPr>
          <w:rFonts w:ascii="Times New Roman" w:eastAsia="Times New Roman" w:hAnsi="Times New Roman" w:cs="Times New Roman"/>
          <w:color w:val="000000"/>
          <w:sz w:val="26"/>
          <w:szCs w:val="26"/>
        </w:rPr>
        <w:t>thể:</w:t>
      </w:r>
      <w:r w:rsidR="00735C55" w:rsidRPr="00891FDB">
        <w:rPr>
          <w:rFonts w:ascii="Times New Roman" w:eastAsia="Times New Roman" w:hAnsi="Times New Roman" w:cs="Times New Roman"/>
          <w:color w:val="000000"/>
          <w:sz w:val="26"/>
          <w:szCs w:val="26"/>
        </w:rPr>
        <w:t xml:space="preserve"> Loại khách hàng.</w:t>
      </w:r>
    </w:p>
    <w:p w14:paraId="00000B69"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LoaiKhachHang</w:t>
      </w:r>
    </w:p>
    <w:p w14:paraId="00000B6A"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một thực thể đại diện cho các loại khách hàng tồn tại trong khách sạn.</w:t>
      </w:r>
    </w:p>
    <w:p w14:paraId="00000B6B"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276" w:lineRule="auto"/>
        <w:ind w:left="720"/>
        <w:jc w:val="both"/>
        <w:rPr>
          <w:rFonts w:ascii="Times New Roman" w:eastAsia="Times New Roman" w:hAnsi="Times New Roman" w:cs="Times New Roman"/>
          <w:color w:val="000000"/>
          <w:sz w:val="24"/>
          <w:szCs w:val="24"/>
        </w:rPr>
      </w:pPr>
    </w:p>
    <w:tbl>
      <w:tblPr>
        <w:tblStyle w:val="afff9"/>
        <w:tblW w:w="9640" w:type="dxa"/>
        <w:tblInd w:w="-289" w:type="dxa"/>
        <w:tblLayout w:type="fixed"/>
        <w:tblLook w:val="0400" w:firstRow="0" w:lastRow="0" w:firstColumn="0" w:lastColumn="0" w:noHBand="0" w:noVBand="1"/>
      </w:tblPr>
      <w:tblGrid>
        <w:gridCol w:w="710"/>
        <w:gridCol w:w="1984"/>
        <w:gridCol w:w="1701"/>
        <w:gridCol w:w="1276"/>
        <w:gridCol w:w="3969"/>
      </w:tblGrid>
      <w:tr w:rsidR="00DA1E0F" w:rsidRPr="005315E3" w14:paraId="7BF21B66" w14:textId="77777777">
        <w:tc>
          <w:tcPr>
            <w:tcW w:w="5671"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6C"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LoaiKhachHang</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3DC6E" w14:textId="77777777" w:rsidR="009018E9" w:rsidRPr="005315E3" w:rsidRDefault="009018E9" w:rsidP="009018E9">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Người lậ</w:t>
            </w:r>
            <w:r>
              <w:rPr>
                <w:rFonts w:ascii="Times New Roman" w:eastAsia="Times New Roman" w:hAnsi="Times New Roman" w:cs="Times New Roman"/>
                <w:b/>
                <w:color w:val="000000"/>
                <w:sz w:val="26"/>
                <w:szCs w:val="26"/>
              </w:rPr>
              <w:t>p</w:t>
            </w:r>
            <w:r w:rsidRPr="005315E3">
              <w:rPr>
                <w:rFonts w:ascii="Times New Roman" w:eastAsia="Times New Roman" w:hAnsi="Times New Roman" w:cs="Times New Roman"/>
                <w:b/>
                <w:color w:val="000000"/>
                <w:sz w:val="26"/>
                <w:szCs w:val="26"/>
              </w:rPr>
              <w:t>:</w:t>
            </w:r>
            <w:r>
              <w:rPr>
                <w:rFonts w:ascii="Times New Roman" w:eastAsia="Times New Roman" w:hAnsi="Times New Roman" w:cs="Times New Roman"/>
                <w:b/>
                <w:color w:val="000000"/>
                <w:sz w:val="26"/>
                <w:szCs w:val="26"/>
              </w:rPr>
              <w:t xml:space="preserve"> </w:t>
            </w:r>
            <w:r w:rsidRPr="005315E3">
              <w:rPr>
                <w:rFonts w:ascii="Times New Roman" w:eastAsia="Times New Roman" w:hAnsi="Times New Roman" w:cs="Times New Roman"/>
                <w:color w:val="000000"/>
                <w:sz w:val="26"/>
                <w:szCs w:val="26"/>
              </w:rPr>
              <w:t>Lê Hữu Thắng</w:t>
            </w:r>
          </w:p>
          <w:p w14:paraId="00000B71" w14:textId="462C2062" w:rsidR="00DA1E0F" w:rsidRPr="005315E3" w:rsidRDefault="009018E9" w:rsidP="009018E9">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12122047" w14:textId="77777777">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72"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B73"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7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7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76"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5C6CFFF5" w14:textId="77777777">
        <w:trPr>
          <w:trHeight w:val="130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77"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B78"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Mã </w:t>
            </w:r>
            <w:r w:rsidRPr="005315E3">
              <w:rPr>
                <w:rFonts w:ascii="Times New Roman" w:eastAsia="Times New Roman" w:hAnsi="Times New Roman" w:cs="Times New Roman"/>
                <w:sz w:val="26"/>
                <w:szCs w:val="26"/>
              </w:rPr>
              <w:t>loại</w:t>
            </w:r>
            <w:r w:rsidRPr="005315E3">
              <w:rPr>
                <w:rFonts w:ascii="Times New Roman" w:eastAsia="Times New Roman" w:hAnsi="Times New Roman" w:cs="Times New Roman"/>
                <w:color w:val="000000"/>
                <w:sz w:val="26"/>
                <w:szCs w:val="26"/>
              </w:rPr>
              <w:t xml:space="preserve"> khách hàng.</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79"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maLKH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7A"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7B"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Mỗi loại khách hàng sẽ có một mã loại khách hàng riêng để phân biệt các đối tượng khách hàng</w:t>
            </w:r>
          </w:p>
        </w:tc>
      </w:tr>
      <w:tr w:rsidR="00DA1E0F" w:rsidRPr="005315E3" w14:paraId="5CA454BC" w14:textId="77777777" w:rsidTr="00F37FE3">
        <w:trPr>
          <w:trHeight w:val="105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7C"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B7D"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loại khách hàng.</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7E"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tenLKH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7F"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8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loại khách hàng</w:t>
            </w:r>
          </w:p>
        </w:tc>
      </w:tr>
    </w:tbl>
    <w:p w14:paraId="0B210737" w14:textId="013C658B" w:rsidR="00575A03" w:rsidRDefault="00575A0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051042CB" w14:textId="5BDF0930"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1670588E" w14:textId="6F01F934"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39C233E1" w14:textId="6A4D1F78"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2BBD2B8B" w14:textId="133C2B05"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064B2926" w14:textId="0C76517A"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3220716A" w14:textId="21ABBCE9"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547B0279" w14:textId="0E1AAEE8"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30B4B0AE" w14:textId="1EEAD81B"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327155EE" w14:textId="40FA684C"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61800778" w14:textId="07AB7AF6"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5898E637" w14:textId="7CC4A451"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1EE0BD8D" w14:textId="2ED48318"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29B60464" w14:textId="46D32D8B"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2E8716B2" w14:textId="0F7E8568"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03D098FD" w14:textId="7489C9D8"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65115C8D" w14:textId="66187B71"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54447F4F" w14:textId="62D4CAB2"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1870F611" w14:textId="409CB721"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572A355E" w14:textId="094E42D3"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1A664CCE" w14:textId="619D3E7F"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687368CC" w14:textId="2E885212"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3EC14EF6" w14:textId="18FF05B7"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0A8B08DD" w14:textId="12DFAF6D"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2A59915C" w14:textId="77777777" w:rsidR="00F37FE3" w:rsidRDefault="00F37FE3" w:rsidP="00575A03">
      <w:pPr>
        <w:tabs>
          <w:tab w:val="center" w:pos="4513"/>
          <w:tab w:val="right" w:pos="9026"/>
        </w:tabs>
        <w:spacing w:after="0" w:line="240" w:lineRule="auto"/>
        <w:jc w:val="both"/>
        <w:rPr>
          <w:rFonts w:ascii="Times New Roman" w:eastAsia="Times New Roman" w:hAnsi="Times New Roman" w:cs="Times New Roman"/>
          <w:sz w:val="24"/>
          <w:szCs w:val="24"/>
        </w:rPr>
      </w:pPr>
    </w:p>
    <w:p w14:paraId="00000B82" w14:textId="651363A8" w:rsidR="00DA1E0F" w:rsidRPr="00891FDB" w:rsidRDefault="00735C55" w:rsidP="00891FDB">
      <w:pPr>
        <w:pStyle w:val="ListParagraph"/>
        <w:numPr>
          <w:ilvl w:val="3"/>
          <w:numId w:val="20"/>
        </w:numPr>
        <w:tabs>
          <w:tab w:val="center" w:pos="4513"/>
          <w:tab w:val="right" w:pos="9026"/>
        </w:tabs>
        <w:spacing w:after="0" w:line="240" w:lineRule="auto"/>
        <w:ind w:left="630" w:hanging="900"/>
        <w:jc w:val="both"/>
        <w:rPr>
          <w:rFonts w:ascii="Times New Roman" w:eastAsia="Times New Roman" w:hAnsi="Times New Roman" w:cs="Times New Roman"/>
          <w:sz w:val="24"/>
          <w:szCs w:val="24"/>
        </w:rPr>
      </w:pPr>
      <w:r w:rsidRPr="00891FDB">
        <w:rPr>
          <w:rFonts w:ascii="Times New Roman" w:eastAsia="Times New Roman" w:hAnsi="Times New Roman" w:cs="Times New Roman"/>
          <w:color w:val="000000"/>
          <w:sz w:val="26"/>
          <w:szCs w:val="26"/>
        </w:rPr>
        <w:lastRenderedPageBreak/>
        <w:t xml:space="preserve">Thực </w:t>
      </w:r>
      <w:r w:rsidR="006A4F4E" w:rsidRPr="00891FDB">
        <w:rPr>
          <w:rFonts w:ascii="Times New Roman" w:eastAsia="Times New Roman" w:hAnsi="Times New Roman" w:cs="Times New Roman"/>
          <w:color w:val="000000"/>
          <w:sz w:val="26"/>
          <w:szCs w:val="26"/>
        </w:rPr>
        <w:t>thể:</w:t>
      </w:r>
      <w:r w:rsidRPr="00891FDB">
        <w:rPr>
          <w:rFonts w:ascii="Times New Roman" w:eastAsia="Times New Roman" w:hAnsi="Times New Roman" w:cs="Times New Roman"/>
          <w:color w:val="000000"/>
          <w:sz w:val="26"/>
          <w:szCs w:val="26"/>
        </w:rPr>
        <w:t xml:space="preserve">  Khuyến mãi.</w:t>
      </w:r>
    </w:p>
    <w:p w14:paraId="00000B83" w14:textId="7458D249"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KhuyenMai</w:t>
      </w:r>
    </w:p>
    <w:p w14:paraId="00000B84"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một thực thể đại diện các chương trình khuyến mãi được áp dụng với loại khách hàng tương ứng.</w:t>
      </w:r>
    </w:p>
    <w:p w14:paraId="00000B85"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276" w:lineRule="auto"/>
        <w:ind w:left="720"/>
        <w:jc w:val="both"/>
        <w:rPr>
          <w:rFonts w:ascii="Times New Roman" w:eastAsia="Times New Roman" w:hAnsi="Times New Roman" w:cs="Times New Roman"/>
          <w:color w:val="000000"/>
          <w:sz w:val="24"/>
          <w:szCs w:val="24"/>
        </w:rPr>
      </w:pPr>
    </w:p>
    <w:tbl>
      <w:tblPr>
        <w:tblStyle w:val="afffa"/>
        <w:tblW w:w="9914" w:type="dxa"/>
        <w:tblInd w:w="-289" w:type="dxa"/>
        <w:tblLayout w:type="fixed"/>
        <w:tblLook w:val="0400" w:firstRow="0" w:lastRow="0" w:firstColumn="0" w:lastColumn="0" w:noHBand="0" w:noVBand="1"/>
      </w:tblPr>
      <w:tblGrid>
        <w:gridCol w:w="710"/>
        <w:gridCol w:w="2364"/>
        <w:gridCol w:w="1530"/>
        <w:gridCol w:w="1350"/>
        <w:gridCol w:w="3960"/>
      </w:tblGrid>
      <w:tr w:rsidR="00DA1E0F" w:rsidRPr="005315E3" w14:paraId="27539E5E" w14:textId="77777777" w:rsidTr="00E134EC">
        <w:trPr>
          <w:trHeight w:val="872"/>
        </w:trPr>
        <w:tc>
          <w:tcPr>
            <w:tcW w:w="595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86"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KhuyenMai</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F2B9A" w14:textId="77777777" w:rsidR="009018E9" w:rsidRPr="005315E3" w:rsidRDefault="009018E9" w:rsidP="009018E9">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Người lậ</w:t>
            </w:r>
            <w:r>
              <w:rPr>
                <w:rFonts w:ascii="Times New Roman" w:eastAsia="Times New Roman" w:hAnsi="Times New Roman" w:cs="Times New Roman"/>
                <w:b/>
                <w:color w:val="000000"/>
                <w:sz w:val="26"/>
                <w:szCs w:val="26"/>
              </w:rPr>
              <w:t>p</w:t>
            </w:r>
            <w:r w:rsidRPr="005315E3">
              <w:rPr>
                <w:rFonts w:ascii="Times New Roman" w:eastAsia="Times New Roman" w:hAnsi="Times New Roman" w:cs="Times New Roman"/>
                <w:b/>
                <w:color w:val="000000"/>
                <w:sz w:val="26"/>
                <w:szCs w:val="26"/>
              </w:rPr>
              <w:t>:</w:t>
            </w:r>
            <w:r>
              <w:rPr>
                <w:rFonts w:ascii="Times New Roman" w:eastAsia="Times New Roman" w:hAnsi="Times New Roman" w:cs="Times New Roman"/>
                <w:b/>
                <w:color w:val="000000"/>
                <w:sz w:val="26"/>
                <w:szCs w:val="26"/>
              </w:rPr>
              <w:t xml:space="preserve"> </w:t>
            </w:r>
            <w:r w:rsidRPr="005315E3">
              <w:rPr>
                <w:rFonts w:ascii="Times New Roman" w:eastAsia="Times New Roman" w:hAnsi="Times New Roman" w:cs="Times New Roman"/>
                <w:color w:val="000000"/>
                <w:sz w:val="26"/>
                <w:szCs w:val="26"/>
              </w:rPr>
              <w:t>Lê Hữu Thắng</w:t>
            </w:r>
          </w:p>
          <w:p w14:paraId="00000B8B" w14:textId="64E86A77" w:rsidR="00DA1E0F" w:rsidRPr="005315E3" w:rsidRDefault="009018E9" w:rsidP="009018E9">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4DEF4F78" w14:textId="77777777" w:rsidTr="00E134EC">
        <w:trPr>
          <w:trHeight w:val="87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8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2364" w:type="dxa"/>
            <w:tcBorders>
              <w:top w:val="single" w:sz="4" w:space="0" w:color="000000"/>
              <w:left w:val="single" w:sz="4" w:space="0" w:color="000000"/>
              <w:bottom w:val="single" w:sz="4" w:space="0" w:color="000000"/>
              <w:right w:val="single" w:sz="4" w:space="0" w:color="000000"/>
            </w:tcBorders>
            <w:vAlign w:val="center"/>
          </w:tcPr>
          <w:p w14:paraId="00000B8D"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8E"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8F"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70C887D5" w14:textId="77777777" w:rsidTr="00F37FE3">
        <w:trPr>
          <w:trHeight w:val="108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1"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2364" w:type="dxa"/>
            <w:tcBorders>
              <w:top w:val="single" w:sz="4" w:space="0" w:color="000000"/>
              <w:left w:val="single" w:sz="4" w:space="0" w:color="000000"/>
              <w:bottom w:val="single" w:sz="4" w:space="0" w:color="000000"/>
              <w:right w:val="single" w:sz="4" w:space="0" w:color="000000"/>
            </w:tcBorders>
            <w:vAlign w:val="center"/>
          </w:tcPr>
          <w:p w14:paraId="00000B92"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khuyến mãi.</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3"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maKM</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4"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Mã để phân biệt các chương trinh khuyến mãi </w:t>
            </w:r>
          </w:p>
        </w:tc>
      </w:tr>
      <w:tr w:rsidR="00DA1E0F" w:rsidRPr="005315E3" w14:paraId="580FDD08" w14:textId="77777777" w:rsidTr="00E134EC">
        <w:trPr>
          <w:trHeight w:val="125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6"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2364" w:type="dxa"/>
            <w:tcBorders>
              <w:top w:val="single" w:sz="4" w:space="0" w:color="000000"/>
              <w:left w:val="single" w:sz="4" w:space="0" w:color="000000"/>
              <w:bottom w:val="single" w:sz="4" w:space="0" w:color="000000"/>
              <w:right w:val="single" w:sz="4" w:space="0" w:color="000000"/>
            </w:tcBorders>
            <w:vAlign w:val="center"/>
          </w:tcPr>
          <w:p w14:paraId="00000B97"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khuyến mãi.</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8"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tenKM</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9"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của chương trình khuyến mãi</w:t>
            </w:r>
          </w:p>
        </w:tc>
      </w:tr>
      <w:tr w:rsidR="00DA1E0F" w:rsidRPr="005315E3" w14:paraId="739F500C" w14:textId="77777777" w:rsidTr="00F37FE3">
        <w:trPr>
          <w:trHeight w:val="168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B"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4</w:t>
            </w:r>
          </w:p>
        </w:tc>
        <w:tc>
          <w:tcPr>
            <w:tcW w:w="2364" w:type="dxa"/>
            <w:tcBorders>
              <w:top w:val="single" w:sz="4" w:space="0" w:color="000000"/>
              <w:left w:val="single" w:sz="4" w:space="0" w:color="000000"/>
              <w:bottom w:val="single" w:sz="4" w:space="0" w:color="000000"/>
              <w:right w:val="single" w:sz="4" w:space="0" w:color="000000"/>
            </w:tcBorders>
            <w:vAlign w:val="center"/>
          </w:tcPr>
          <w:p w14:paraId="00000B9C"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Từ ngày – ngày bắt đầu khuyến mãi.</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D"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tuNgay</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E"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9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Ngày bắt đầu chương trình khuyến mãi</w:t>
            </w:r>
          </w:p>
        </w:tc>
      </w:tr>
      <w:tr w:rsidR="00DA1E0F" w:rsidRPr="005315E3" w14:paraId="41CEDBE3" w14:textId="77777777" w:rsidTr="00F37FE3">
        <w:trPr>
          <w:trHeight w:val="139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A0"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5</w:t>
            </w:r>
          </w:p>
        </w:tc>
        <w:tc>
          <w:tcPr>
            <w:tcW w:w="2364" w:type="dxa"/>
            <w:tcBorders>
              <w:top w:val="single" w:sz="4" w:space="0" w:color="000000"/>
              <w:left w:val="single" w:sz="4" w:space="0" w:color="000000"/>
              <w:bottom w:val="single" w:sz="4" w:space="0" w:color="000000"/>
              <w:right w:val="single" w:sz="4" w:space="0" w:color="000000"/>
            </w:tcBorders>
            <w:vAlign w:val="center"/>
          </w:tcPr>
          <w:p w14:paraId="00000BA1"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Đến ngày – ngày kết thúc khuyến mãi.</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A2"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denNgay</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A3"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A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Ngày kết thúc chương trình khuyến mãi</w:t>
            </w:r>
          </w:p>
        </w:tc>
      </w:tr>
    </w:tbl>
    <w:p w14:paraId="00000BA5" w14:textId="012D2E69" w:rsidR="00DA1E0F" w:rsidRDefault="00DA1E0F" w:rsidP="00643281">
      <w:pPr>
        <w:spacing w:after="0" w:line="240" w:lineRule="auto"/>
        <w:jc w:val="both"/>
        <w:rPr>
          <w:rFonts w:ascii="Times New Roman" w:eastAsia="Times New Roman" w:hAnsi="Times New Roman" w:cs="Times New Roman"/>
          <w:color w:val="000000"/>
          <w:sz w:val="26"/>
          <w:szCs w:val="26"/>
        </w:rPr>
      </w:pPr>
    </w:p>
    <w:p w14:paraId="3D5A12E4" w14:textId="439376C4" w:rsidR="00AB1E49" w:rsidRDefault="00AB1E49" w:rsidP="00643281">
      <w:pPr>
        <w:spacing w:after="0" w:line="240" w:lineRule="auto"/>
        <w:jc w:val="both"/>
        <w:rPr>
          <w:rFonts w:ascii="Times New Roman" w:eastAsia="Times New Roman" w:hAnsi="Times New Roman" w:cs="Times New Roman"/>
          <w:color w:val="000000"/>
          <w:sz w:val="26"/>
          <w:szCs w:val="26"/>
        </w:rPr>
      </w:pPr>
    </w:p>
    <w:p w14:paraId="0B401C84" w14:textId="3592A93A" w:rsidR="00AB1E49" w:rsidRDefault="00AB1E49" w:rsidP="00643281">
      <w:pPr>
        <w:spacing w:after="0" w:line="240" w:lineRule="auto"/>
        <w:jc w:val="both"/>
        <w:rPr>
          <w:rFonts w:ascii="Times New Roman" w:eastAsia="Times New Roman" w:hAnsi="Times New Roman" w:cs="Times New Roman"/>
          <w:color w:val="000000"/>
          <w:sz w:val="26"/>
          <w:szCs w:val="26"/>
        </w:rPr>
      </w:pPr>
    </w:p>
    <w:p w14:paraId="5672F587" w14:textId="1342259F" w:rsidR="00AB1E49" w:rsidRDefault="00AB1E49" w:rsidP="00643281">
      <w:pPr>
        <w:spacing w:after="0" w:line="240" w:lineRule="auto"/>
        <w:jc w:val="both"/>
        <w:rPr>
          <w:rFonts w:ascii="Times New Roman" w:eastAsia="Times New Roman" w:hAnsi="Times New Roman" w:cs="Times New Roman"/>
          <w:color w:val="000000"/>
          <w:sz w:val="26"/>
          <w:szCs w:val="26"/>
        </w:rPr>
      </w:pPr>
    </w:p>
    <w:p w14:paraId="6BA9F59D" w14:textId="7240725B" w:rsidR="00AB1E49" w:rsidRDefault="00AB1E49" w:rsidP="00643281">
      <w:pPr>
        <w:spacing w:after="0" w:line="240" w:lineRule="auto"/>
        <w:jc w:val="both"/>
        <w:rPr>
          <w:rFonts w:ascii="Times New Roman" w:eastAsia="Times New Roman" w:hAnsi="Times New Roman" w:cs="Times New Roman"/>
          <w:color w:val="000000"/>
          <w:sz w:val="26"/>
          <w:szCs w:val="26"/>
        </w:rPr>
      </w:pPr>
    </w:p>
    <w:p w14:paraId="2D7003AC" w14:textId="3D49A5A4" w:rsidR="00AB1E49" w:rsidRDefault="00AB1E49" w:rsidP="00643281">
      <w:pPr>
        <w:spacing w:after="0" w:line="240" w:lineRule="auto"/>
        <w:jc w:val="both"/>
        <w:rPr>
          <w:rFonts w:ascii="Times New Roman" w:eastAsia="Times New Roman" w:hAnsi="Times New Roman" w:cs="Times New Roman"/>
          <w:color w:val="000000"/>
          <w:sz w:val="26"/>
          <w:szCs w:val="26"/>
        </w:rPr>
      </w:pPr>
    </w:p>
    <w:p w14:paraId="4D645B58" w14:textId="1E1125D9" w:rsidR="00AB1E49" w:rsidRDefault="00AB1E49" w:rsidP="00643281">
      <w:pPr>
        <w:spacing w:after="0" w:line="240" w:lineRule="auto"/>
        <w:jc w:val="both"/>
        <w:rPr>
          <w:rFonts w:ascii="Times New Roman" w:eastAsia="Times New Roman" w:hAnsi="Times New Roman" w:cs="Times New Roman"/>
          <w:color w:val="000000"/>
          <w:sz w:val="26"/>
          <w:szCs w:val="26"/>
        </w:rPr>
      </w:pPr>
    </w:p>
    <w:p w14:paraId="12E5B85F" w14:textId="11DED361" w:rsidR="00AB1E49" w:rsidRDefault="00AB1E49" w:rsidP="00643281">
      <w:pPr>
        <w:spacing w:after="0" w:line="240" w:lineRule="auto"/>
        <w:jc w:val="both"/>
        <w:rPr>
          <w:rFonts w:ascii="Times New Roman" w:eastAsia="Times New Roman" w:hAnsi="Times New Roman" w:cs="Times New Roman"/>
          <w:color w:val="000000"/>
          <w:sz w:val="26"/>
          <w:szCs w:val="26"/>
        </w:rPr>
      </w:pPr>
    </w:p>
    <w:p w14:paraId="2C5FF2ED" w14:textId="77F73AE5" w:rsidR="00AB1E49" w:rsidRDefault="00AB1E49" w:rsidP="00643281">
      <w:pPr>
        <w:spacing w:after="0" w:line="240" w:lineRule="auto"/>
        <w:jc w:val="both"/>
        <w:rPr>
          <w:rFonts w:ascii="Times New Roman" w:eastAsia="Times New Roman" w:hAnsi="Times New Roman" w:cs="Times New Roman"/>
          <w:color w:val="000000"/>
          <w:sz w:val="26"/>
          <w:szCs w:val="26"/>
        </w:rPr>
      </w:pPr>
    </w:p>
    <w:p w14:paraId="629B6A5C" w14:textId="7F4C3F55" w:rsidR="00AB1E49" w:rsidRDefault="00AB1E49" w:rsidP="00643281">
      <w:pPr>
        <w:spacing w:after="0" w:line="240" w:lineRule="auto"/>
        <w:jc w:val="both"/>
        <w:rPr>
          <w:rFonts w:ascii="Times New Roman" w:eastAsia="Times New Roman" w:hAnsi="Times New Roman" w:cs="Times New Roman"/>
          <w:color w:val="000000"/>
          <w:sz w:val="26"/>
          <w:szCs w:val="26"/>
        </w:rPr>
      </w:pPr>
    </w:p>
    <w:p w14:paraId="2B26A002" w14:textId="03D53795" w:rsidR="00AB1E49" w:rsidRDefault="00AB1E49" w:rsidP="00643281">
      <w:pPr>
        <w:spacing w:after="0" w:line="240" w:lineRule="auto"/>
        <w:jc w:val="both"/>
        <w:rPr>
          <w:rFonts w:ascii="Times New Roman" w:eastAsia="Times New Roman" w:hAnsi="Times New Roman" w:cs="Times New Roman"/>
          <w:color w:val="000000"/>
          <w:sz w:val="26"/>
          <w:szCs w:val="26"/>
        </w:rPr>
      </w:pPr>
    </w:p>
    <w:p w14:paraId="25C21437" w14:textId="77777777" w:rsidR="00AB1E49" w:rsidRPr="005315E3" w:rsidRDefault="00AB1E49" w:rsidP="00643281">
      <w:pPr>
        <w:spacing w:after="0" w:line="240" w:lineRule="auto"/>
        <w:jc w:val="both"/>
        <w:rPr>
          <w:rFonts w:ascii="Times New Roman" w:eastAsia="Times New Roman" w:hAnsi="Times New Roman" w:cs="Times New Roman"/>
          <w:color w:val="000000"/>
          <w:sz w:val="26"/>
          <w:szCs w:val="26"/>
        </w:rPr>
      </w:pPr>
    </w:p>
    <w:p w14:paraId="00000BA6" w14:textId="3969E887" w:rsidR="00DA1E0F" w:rsidRPr="00D8742F" w:rsidRDefault="00735C55" w:rsidP="00D8742F">
      <w:pPr>
        <w:pStyle w:val="ListParagraph"/>
        <w:numPr>
          <w:ilvl w:val="3"/>
          <w:numId w:val="20"/>
        </w:numPr>
        <w:pBdr>
          <w:top w:val="nil"/>
          <w:left w:val="nil"/>
          <w:bottom w:val="nil"/>
          <w:right w:val="nil"/>
          <w:between w:val="nil"/>
        </w:pBdr>
        <w:tabs>
          <w:tab w:val="center" w:pos="4680"/>
          <w:tab w:val="right" w:pos="9360"/>
          <w:tab w:val="left" w:pos="720"/>
          <w:tab w:val="left" w:pos="900"/>
          <w:tab w:val="center" w:pos="4513"/>
          <w:tab w:val="right" w:pos="9026"/>
        </w:tabs>
        <w:spacing w:after="0" w:line="360" w:lineRule="auto"/>
        <w:ind w:left="720"/>
        <w:jc w:val="both"/>
        <w:rPr>
          <w:rFonts w:ascii="Times New Roman" w:eastAsia="Times New Roman" w:hAnsi="Times New Roman" w:cs="Times New Roman"/>
          <w:color w:val="000000"/>
          <w:sz w:val="26"/>
          <w:szCs w:val="26"/>
        </w:rPr>
      </w:pPr>
      <w:r w:rsidRPr="00D8742F">
        <w:rPr>
          <w:rFonts w:ascii="Times New Roman" w:eastAsia="Times New Roman" w:hAnsi="Times New Roman" w:cs="Times New Roman"/>
          <w:color w:val="000000"/>
          <w:sz w:val="26"/>
          <w:szCs w:val="26"/>
        </w:rPr>
        <w:lastRenderedPageBreak/>
        <w:t xml:space="preserve">Thực </w:t>
      </w:r>
      <w:r w:rsidR="006A4F4E" w:rsidRPr="00D8742F">
        <w:rPr>
          <w:rFonts w:ascii="Times New Roman" w:eastAsia="Times New Roman" w:hAnsi="Times New Roman" w:cs="Times New Roman"/>
          <w:color w:val="000000"/>
          <w:sz w:val="26"/>
          <w:szCs w:val="26"/>
        </w:rPr>
        <w:t>thể:</w:t>
      </w:r>
      <w:r w:rsidRPr="00D8742F">
        <w:rPr>
          <w:rFonts w:ascii="Times New Roman" w:eastAsia="Times New Roman" w:hAnsi="Times New Roman" w:cs="Times New Roman"/>
          <w:color w:val="000000"/>
          <w:sz w:val="26"/>
          <w:szCs w:val="26"/>
        </w:rPr>
        <w:t xml:space="preserve"> Chi tiết khuyến mãi</w:t>
      </w:r>
    </w:p>
    <w:p w14:paraId="00000BA7" w14:textId="77777777" w:rsidR="00DA1E0F" w:rsidRPr="005315E3" w:rsidRDefault="00735C55" w:rsidP="00643281">
      <w:pPr>
        <w:spacing w:after="0" w:line="360" w:lineRule="auto"/>
        <w:ind w:hanging="284"/>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Tên viết tắt: ChiTietKM</w:t>
      </w:r>
    </w:p>
    <w:p w14:paraId="00000BA8" w14:textId="77777777" w:rsidR="00DA1E0F" w:rsidRPr="005315E3" w:rsidRDefault="00735C55" w:rsidP="00643281">
      <w:pPr>
        <w:spacing w:after="0" w:line="276" w:lineRule="auto"/>
        <w:ind w:hanging="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Mô tả thực thể/ mối kết hợp: là một thực thể đại diện từng ưu đãi riêng đối với từng loại khách hàng trong khách sạn.</w:t>
      </w:r>
    </w:p>
    <w:tbl>
      <w:tblPr>
        <w:tblStyle w:val="afffb"/>
        <w:tblW w:w="9634" w:type="dxa"/>
        <w:tblLayout w:type="fixed"/>
        <w:tblLook w:val="0400" w:firstRow="0" w:lastRow="0" w:firstColumn="0" w:lastColumn="0" w:noHBand="0" w:noVBand="1"/>
      </w:tblPr>
      <w:tblGrid>
        <w:gridCol w:w="708"/>
        <w:gridCol w:w="2050"/>
        <w:gridCol w:w="1632"/>
        <w:gridCol w:w="1275"/>
        <w:gridCol w:w="3969"/>
      </w:tblGrid>
      <w:tr w:rsidR="00DA1E0F" w:rsidRPr="005315E3" w14:paraId="37D6734D" w14:textId="77777777">
        <w:trPr>
          <w:trHeight w:val="890"/>
        </w:trPr>
        <w:tc>
          <w:tcPr>
            <w:tcW w:w="566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A9" w14:textId="77777777" w:rsidR="00DA1E0F" w:rsidRPr="005315E3" w:rsidRDefault="00735C55" w:rsidP="00643281">
            <w:pPr>
              <w:spacing w:after="0" w:line="360" w:lineRule="auto"/>
              <w:ind w:left="900"/>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ChiTietKM</w:t>
            </w:r>
          </w:p>
          <w:p w14:paraId="00000BAA" w14:textId="77777777" w:rsidR="00DA1E0F" w:rsidRPr="005315E3" w:rsidRDefault="00DA1E0F" w:rsidP="00643281">
            <w:pPr>
              <w:spacing w:after="0" w:line="240" w:lineRule="auto"/>
              <w:jc w:val="both"/>
              <w:rPr>
                <w:rFonts w:ascii="Times New Roman" w:eastAsia="Times New Roman" w:hAnsi="Times New Roman" w:cs="Times New Roman"/>
                <w:b/>
                <w:color w:val="000000"/>
                <w:sz w:val="26"/>
                <w:szCs w:val="26"/>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909C4" w14:textId="77777777" w:rsidR="009018E9" w:rsidRPr="005315E3" w:rsidRDefault="009018E9" w:rsidP="009018E9">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Người lậ</w:t>
            </w:r>
            <w:r>
              <w:rPr>
                <w:rFonts w:ascii="Times New Roman" w:eastAsia="Times New Roman" w:hAnsi="Times New Roman" w:cs="Times New Roman"/>
                <w:b/>
                <w:color w:val="000000"/>
                <w:sz w:val="26"/>
                <w:szCs w:val="26"/>
              </w:rPr>
              <w:t>p</w:t>
            </w:r>
            <w:r w:rsidRPr="005315E3">
              <w:rPr>
                <w:rFonts w:ascii="Times New Roman" w:eastAsia="Times New Roman" w:hAnsi="Times New Roman" w:cs="Times New Roman"/>
                <w:b/>
                <w:color w:val="000000"/>
                <w:sz w:val="26"/>
                <w:szCs w:val="26"/>
              </w:rPr>
              <w:t>:</w:t>
            </w:r>
            <w:r>
              <w:rPr>
                <w:rFonts w:ascii="Times New Roman" w:eastAsia="Times New Roman" w:hAnsi="Times New Roman" w:cs="Times New Roman"/>
                <w:b/>
                <w:color w:val="000000"/>
                <w:sz w:val="26"/>
                <w:szCs w:val="26"/>
              </w:rPr>
              <w:t xml:space="preserve"> </w:t>
            </w:r>
            <w:r w:rsidRPr="005315E3">
              <w:rPr>
                <w:rFonts w:ascii="Times New Roman" w:eastAsia="Times New Roman" w:hAnsi="Times New Roman" w:cs="Times New Roman"/>
                <w:color w:val="000000"/>
                <w:sz w:val="26"/>
                <w:szCs w:val="26"/>
              </w:rPr>
              <w:t>Lê Hữu Thắng</w:t>
            </w:r>
          </w:p>
          <w:p w14:paraId="00000BAF" w14:textId="0BD886AA" w:rsidR="00DA1E0F" w:rsidRPr="005315E3" w:rsidRDefault="009018E9" w:rsidP="009018E9">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391210AA" w14:textId="77777777">
        <w:trPr>
          <w:trHeight w:val="890"/>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0"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2050" w:type="dxa"/>
            <w:tcBorders>
              <w:top w:val="single" w:sz="4" w:space="0" w:color="000000"/>
              <w:left w:val="single" w:sz="4" w:space="0" w:color="000000"/>
              <w:bottom w:val="single" w:sz="4" w:space="0" w:color="000000"/>
              <w:right w:val="single" w:sz="4" w:space="0" w:color="000000"/>
            </w:tcBorders>
            <w:vAlign w:val="center"/>
          </w:tcPr>
          <w:p w14:paraId="00000BB1" w14:textId="77777777" w:rsidR="00DA1E0F" w:rsidRPr="005315E3" w:rsidRDefault="00735C55" w:rsidP="00E134EC">
            <w:pPr>
              <w:spacing w:after="0" w:line="240" w:lineRule="auto"/>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2"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3"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05160C5F" w14:textId="77777777">
        <w:trPr>
          <w:trHeight w:val="1340"/>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5"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2050" w:type="dxa"/>
            <w:tcBorders>
              <w:top w:val="single" w:sz="4" w:space="0" w:color="000000"/>
              <w:left w:val="single" w:sz="4" w:space="0" w:color="000000"/>
              <w:bottom w:val="single" w:sz="4" w:space="0" w:color="000000"/>
              <w:right w:val="single" w:sz="4" w:space="0" w:color="000000"/>
            </w:tcBorders>
            <w:vAlign w:val="center"/>
          </w:tcPr>
          <w:p w14:paraId="00000BB6"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khuyến mãi.</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7"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maKM</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8"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39E55E58" w14:textId="77777777">
        <w:trPr>
          <w:trHeight w:val="1241"/>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A"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2050" w:type="dxa"/>
            <w:tcBorders>
              <w:top w:val="single" w:sz="4" w:space="0" w:color="000000"/>
              <w:left w:val="single" w:sz="4" w:space="0" w:color="000000"/>
              <w:bottom w:val="single" w:sz="4" w:space="0" w:color="000000"/>
              <w:right w:val="single" w:sz="4" w:space="0" w:color="000000"/>
            </w:tcBorders>
            <w:vAlign w:val="center"/>
          </w:tcPr>
          <w:p w14:paraId="00000BBB"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loại khách hàng.</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C"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maLKH</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D"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2F613AE6" w14:textId="77777777">
        <w:trPr>
          <w:trHeight w:val="2231"/>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BF"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2050" w:type="dxa"/>
            <w:tcBorders>
              <w:top w:val="single" w:sz="4" w:space="0" w:color="000000"/>
              <w:left w:val="single" w:sz="4" w:space="0" w:color="000000"/>
              <w:bottom w:val="single" w:sz="4" w:space="0" w:color="000000"/>
              <w:right w:val="single" w:sz="4" w:space="0" w:color="000000"/>
            </w:tcBorders>
            <w:vAlign w:val="center"/>
          </w:tcPr>
          <w:p w14:paraId="00000BC0"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Phần trăm khuyến mãi.</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C1"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phanTramKM</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C2"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Số </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C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Phần trăm khuyến mãi chỉ có thể là số thực với tối đa hai chữ số sau phần thập phân.</w:t>
            </w:r>
          </w:p>
        </w:tc>
      </w:tr>
    </w:tbl>
    <w:p w14:paraId="00000BC7" w14:textId="305054D3" w:rsidR="00354EAF" w:rsidRDefault="00354EAF" w:rsidP="00643281">
      <w:pPr>
        <w:pBdr>
          <w:top w:val="nil"/>
          <w:left w:val="nil"/>
          <w:bottom w:val="nil"/>
          <w:right w:val="nil"/>
          <w:between w:val="nil"/>
        </w:pBdr>
        <w:tabs>
          <w:tab w:val="center" w:pos="4680"/>
          <w:tab w:val="right" w:pos="9360"/>
        </w:tabs>
        <w:spacing w:after="0" w:line="360" w:lineRule="auto"/>
        <w:jc w:val="both"/>
        <w:rPr>
          <w:rFonts w:ascii="Times New Roman" w:eastAsia="Times New Roman" w:hAnsi="Times New Roman" w:cs="Times New Roman"/>
          <w:color w:val="000000"/>
          <w:sz w:val="26"/>
          <w:szCs w:val="26"/>
        </w:rPr>
      </w:pPr>
    </w:p>
    <w:p w14:paraId="559AD7A9" w14:textId="7DFCC1AC" w:rsidR="00DA1E0F" w:rsidRPr="005315E3" w:rsidRDefault="00354EAF" w:rsidP="00354EAF">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00000BC8" w14:textId="77777777" w:rsidR="00DA1E0F" w:rsidRPr="005315E3" w:rsidRDefault="00735C55" w:rsidP="00D8742F">
      <w:pPr>
        <w:numPr>
          <w:ilvl w:val="3"/>
          <w:numId w:val="20"/>
        </w:numPr>
        <w:pBdr>
          <w:top w:val="nil"/>
          <w:left w:val="nil"/>
          <w:bottom w:val="nil"/>
          <w:right w:val="nil"/>
          <w:between w:val="nil"/>
        </w:pBdr>
        <w:tabs>
          <w:tab w:val="center" w:pos="4680"/>
          <w:tab w:val="right" w:pos="9360"/>
          <w:tab w:val="center" w:pos="4513"/>
          <w:tab w:val="right" w:pos="9026"/>
        </w:tabs>
        <w:spacing w:after="0" w:line="360" w:lineRule="auto"/>
        <w:ind w:left="709" w:hanging="851"/>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lastRenderedPageBreak/>
        <w:t>Thực thể:  Phòng </w:t>
      </w:r>
    </w:p>
    <w:p w14:paraId="00000BC9" w14:textId="77777777" w:rsidR="00DA1E0F" w:rsidRPr="005315E3" w:rsidRDefault="00735C55" w:rsidP="00643281">
      <w:pPr>
        <w:spacing w:after="0" w:line="360" w:lineRule="auto"/>
        <w:ind w:left="-14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Tên viết tắt: Phong</w:t>
      </w:r>
    </w:p>
    <w:p w14:paraId="00000BCA" w14:textId="77777777" w:rsidR="00DA1E0F" w:rsidRPr="005315E3" w:rsidRDefault="00735C55" w:rsidP="00643281">
      <w:pPr>
        <w:spacing w:line="276" w:lineRule="auto"/>
        <w:ind w:left="-142"/>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Mô tả thực thể/ mối kết hợp: là một thực thể đại diện các phòng trong khách sạn Lucifer’s Hotel.</w:t>
      </w:r>
    </w:p>
    <w:tbl>
      <w:tblPr>
        <w:tblStyle w:val="afffc"/>
        <w:tblW w:w="9640" w:type="dxa"/>
        <w:tblInd w:w="-289" w:type="dxa"/>
        <w:tblLayout w:type="fixed"/>
        <w:tblLook w:val="0400" w:firstRow="0" w:lastRow="0" w:firstColumn="0" w:lastColumn="0" w:noHBand="0" w:noVBand="1"/>
      </w:tblPr>
      <w:tblGrid>
        <w:gridCol w:w="710"/>
        <w:gridCol w:w="2035"/>
        <w:gridCol w:w="1792"/>
        <w:gridCol w:w="1303"/>
        <w:gridCol w:w="3800"/>
      </w:tblGrid>
      <w:tr w:rsidR="00DA1E0F" w:rsidRPr="005315E3" w14:paraId="401D56BB" w14:textId="77777777">
        <w:trPr>
          <w:trHeight w:val="863"/>
        </w:trPr>
        <w:tc>
          <w:tcPr>
            <w:tcW w:w="584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CB"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Phong </w:t>
            </w:r>
          </w:p>
        </w:tc>
        <w:tc>
          <w:tcPr>
            <w:tcW w:w="3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CF" w14:textId="4BD9D854"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w:t>
            </w:r>
            <w:r w:rsidR="006A4F4E" w:rsidRPr="005315E3">
              <w:rPr>
                <w:rFonts w:ascii="Times New Roman" w:eastAsia="Times New Roman" w:hAnsi="Times New Roman" w:cs="Times New Roman"/>
                <w:b/>
                <w:color w:val="000000"/>
                <w:sz w:val="26"/>
                <w:szCs w:val="26"/>
              </w:rPr>
              <w:t xml:space="preserve">lập: </w:t>
            </w:r>
            <w:r w:rsidR="006A4F4E"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BD0" w14:textId="47B9775B"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w:t>
            </w:r>
            <w:r w:rsidR="006A4F4E" w:rsidRPr="005315E3">
              <w:rPr>
                <w:rFonts w:ascii="Times New Roman" w:eastAsia="Times New Roman" w:hAnsi="Times New Roman" w:cs="Times New Roman"/>
                <w:b/>
                <w:color w:val="000000"/>
                <w:sz w:val="26"/>
                <w:szCs w:val="26"/>
              </w:rPr>
              <w:t>lập:</w:t>
            </w:r>
            <w:r w:rsidRPr="005315E3">
              <w:rPr>
                <w:rFonts w:ascii="Times New Roman" w:eastAsia="Times New Roman" w:hAnsi="Times New Roman" w:cs="Times New Roman"/>
                <w:b/>
                <w:color w:val="000000"/>
                <w:sz w:val="26"/>
                <w:szCs w:val="26"/>
              </w:rPr>
              <w:t xml:space="preserve"> </w:t>
            </w:r>
            <w:r w:rsidRPr="005315E3">
              <w:rPr>
                <w:rFonts w:ascii="Times New Roman" w:eastAsia="Times New Roman" w:hAnsi="Times New Roman" w:cs="Times New Roman"/>
                <w:color w:val="000000"/>
                <w:sz w:val="26"/>
                <w:szCs w:val="26"/>
              </w:rPr>
              <w:t>30/04/2021</w:t>
            </w:r>
          </w:p>
        </w:tc>
      </w:tr>
      <w:tr w:rsidR="00DA1E0F" w:rsidRPr="005315E3" w14:paraId="40952138" w14:textId="77777777">
        <w:trPr>
          <w:trHeight w:val="863"/>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1"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2035" w:type="dxa"/>
            <w:tcBorders>
              <w:top w:val="single" w:sz="4" w:space="0" w:color="000000"/>
              <w:left w:val="single" w:sz="4" w:space="0" w:color="000000"/>
              <w:bottom w:val="single" w:sz="4" w:space="0" w:color="000000"/>
              <w:right w:val="single" w:sz="4" w:space="0" w:color="000000"/>
            </w:tcBorders>
            <w:vAlign w:val="center"/>
          </w:tcPr>
          <w:p w14:paraId="00000BD2" w14:textId="77777777" w:rsidR="00DA1E0F" w:rsidRPr="005315E3" w:rsidRDefault="00735C55" w:rsidP="00E134EC">
            <w:pPr>
              <w:spacing w:after="0" w:line="240" w:lineRule="auto"/>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3"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4"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342840A7" w14:textId="77777777">
        <w:trPr>
          <w:trHeight w:val="97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6"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2035" w:type="dxa"/>
            <w:tcBorders>
              <w:top w:val="single" w:sz="4" w:space="0" w:color="000000"/>
              <w:left w:val="single" w:sz="4" w:space="0" w:color="000000"/>
              <w:bottom w:val="single" w:sz="4" w:space="0" w:color="000000"/>
              <w:right w:val="single" w:sz="4" w:space="0" w:color="000000"/>
            </w:tcBorders>
            <w:vAlign w:val="center"/>
          </w:tcPr>
          <w:p w14:paraId="00000BD7"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phòng.</w:t>
            </w:r>
          </w:p>
        </w:tc>
        <w:tc>
          <w:tcPr>
            <w:tcW w:w="1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8"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maPhong</w:t>
            </w:r>
          </w:p>
        </w:tc>
        <w:tc>
          <w:tcPr>
            <w:tcW w:w="1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9"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w:t>
            </w:r>
          </w:p>
        </w:tc>
        <w:tc>
          <w:tcPr>
            <w:tcW w:w="3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Mỗi phòng sẽ có một mã số riêng.</w:t>
            </w:r>
          </w:p>
        </w:tc>
      </w:tr>
      <w:tr w:rsidR="00DA1E0F" w:rsidRPr="005315E3" w14:paraId="0745224F" w14:textId="77777777">
        <w:trPr>
          <w:trHeight w:val="97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B"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w:t>
            </w:r>
          </w:p>
        </w:tc>
        <w:tc>
          <w:tcPr>
            <w:tcW w:w="2035" w:type="dxa"/>
            <w:tcBorders>
              <w:top w:val="single" w:sz="4" w:space="0" w:color="000000"/>
              <w:left w:val="single" w:sz="4" w:space="0" w:color="000000"/>
              <w:bottom w:val="single" w:sz="4" w:space="0" w:color="000000"/>
              <w:right w:val="single" w:sz="4" w:space="0" w:color="000000"/>
            </w:tcBorders>
            <w:vAlign w:val="center"/>
          </w:tcPr>
          <w:p w14:paraId="00000BDC"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phòng</w:t>
            </w:r>
          </w:p>
        </w:tc>
        <w:tc>
          <w:tcPr>
            <w:tcW w:w="1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D"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tenPhong</w:t>
            </w:r>
          </w:p>
        </w:tc>
        <w:tc>
          <w:tcPr>
            <w:tcW w:w="1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E"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Chuỗi</w:t>
            </w:r>
          </w:p>
        </w:tc>
        <w:tc>
          <w:tcPr>
            <w:tcW w:w="3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DF" w14:textId="42B9F3AE" w:rsidR="00DA1E0F" w:rsidRPr="005315E3" w:rsidRDefault="009018E9"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phòng</w:t>
            </w:r>
            <w:r w:rsidR="00735C55" w:rsidRPr="005315E3">
              <w:rPr>
                <w:rFonts w:ascii="Times New Roman" w:eastAsia="Times New Roman" w:hAnsi="Times New Roman" w:cs="Times New Roman"/>
                <w:color w:val="000000"/>
                <w:sz w:val="26"/>
                <w:szCs w:val="26"/>
              </w:rPr>
              <w:t>.</w:t>
            </w:r>
          </w:p>
        </w:tc>
      </w:tr>
      <w:tr w:rsidR="00DA1E0F" w:rsidRPr="005315E3" w14:paraId="0241E9CC" w14:textId="77777777">
        <w:trPr>
          <w:trHeight w:val="183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E0"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3</w:t>
            </w:r>
          </w:p>
        </w:tc>
        <w:tc>
          <w:tcPr>
            <w:tcW w:w="2035" w:type="dxa"/>
            <w:tcBorders>
              <w:top w:val="single" w:sz="4" w:space="0" w:color="000000"/>
              <w:left w:val="single" w:sz="4" w:space="0" w:color="000000"/>
              <w:bottom w:val="single" w:sz="4" w:space="0" w:color="000000"/>
              <w:right w:val="single" w:sz="4" w:space="0" w:color="000000"/>
            </w:tcBorders>
            <w:vAlign w:val="center"/>
          </w:tcPr>
          <w:p w14:paraId="00000BE1"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Ghi chú.</w:t>
            </w:r>
          </w:p>
        </w:tc>
        <w:tc>
          <w:tcPr>
            <w:tcW w:w="1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E2"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ghiChu</w:t>
            </w:r>
          </w:p>
        </w:tc>
        <w:tc>
          <w:tcPr>
            <w:tcW w:w="1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E3"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Chuỗi</w:t>
            </w:r>
          </w:p>
        </w:tc>
        <w:tc>
          <w:tcPr>
            <w:tcW w:w="3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E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Ghi chú sẽ chứa các thông tin về các chi tiết và thiết bị trong phòng như phòng có một giường và một bồn tắm, một vòi sen, ...</w:t>
            </w:r>
          </w:p>
        </w:tc>
      </w:tr>
    </w:tbl>
    <w:p w14:paraId="00000BE5" w14:textId="44164192" w:rsidR="006A4F4E" w:rsidRDefault="006A4F4E" w:rsidP="00643281">
      <w:pPr>
        <w:spacing w:after="0" w:line="240" w:lineRule="auto"/>
        <w:jc w:val="both"/>
        <w:rPr>
          <w:rFonts w:ascii="Times New Roman" w:eastAsia="Times New Roman" w:hAnsi="Times New Roman" w:cs="Times New Roman"/>
          <w:sz w:val="24"/>
          <w:szCs w:val="24"/>
        </w:rPr>
      </w:pPr>
    </w:p>
    <w:p w14:paraId="24DE64C5" w14:textId="77777777" w:rsidR="006A4F4E" w:rsidRDefault="006A4F4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F12B48" w14:textId="77777777" w:rsidR="00DA1E0F" w:rsidRPr="005315E3" w:rsidRDefault="00DA1E0F" w:rsidP="0039608A">
      <w:pPr>
        <w:spacing w:after="0" w:line="240" w:lineRule="auto"/>
        <w:rPr>
          <w:rFonts w:ascii="Times New Roman" w:eastAsia="Times New Roman" w:hAnsi="Times New Roman" w:cs="Times New Roman"/>
          <w:sz w:val="24"/>
          <w:szCs w:val="24"/>
        </w:rPr>
      </w:pPr>
    </w:p>
    <w:p w14:paraId="00000BE6" w14:textId="77777777" w:rsidR="00DA1E0F" w:rsidRPr="005315E3" w:rsidRDefault="00735C55" w:rsidP="00D8742F">
      <w:pPr>
        <w:numPr>
          <w:ilvl w:val="3"/>
          <w:numId w:val="20"/>
        </w:numPr>
        <w:pBdr>
          <w:top w:val="nil"/>
          <w:left w:val="nil"/>
          <w:bottom w:val="nil"/>
          <w:right w:val="nil"/>
          <w:between w:val="nil"/>
        </w:pBdr>
        <w:tabs>
          <w:tab w:val="center" w:pos="4680"/>
          <w:tab w:val="right" w:pos="9360"/>
          <w:tab w:val="center" w:pos="4513"/>
          <w:tab w:val="right" w:pos="9026"/>
        </w:tabs>
        <w:spacing w:after="0" w:line="360" w:lineRule="auto"/>
        <w:ind w:left="567" w:hanging="852"/>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Thực thể loại phòng</w:t>
      </w:r>
    </w:p>
    <w:p w14:paraId="00000BE7"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LoaiPhong</w:t>
      </w:r>
    </w:p>
    <w:p w14:paraId="00000BE8"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một thực thể đại diện loại phòng tồn tại trong khách sạn sẽ phục vụ khách hàng như phòng standard, phòng deluxe, ...</w:t>
      </w:r>
    </w:p>
    <w:p w14:paraId="2A0FB941" w14:textId="77777777" w:rsidR="006A4F4E" w:rsidRPr="005315E3" w:rsidRDefault="006A4F4E" w:rsidP="00643281">
      <w:pPr>
        <w:pBdr>
          <w:top w:val="nil"/>
          <w:left w:val="nil"/>
          <w:bottom w:val="nil"/>
          <w:right w:val="nil"/>
          <w:between w:val="nil"/>
        </w:pBdr>
        <w:tabs>
          <w:tab w:val="center" w:pos="4680"/>
          <w:tab w:val="right" w:pos="9360"/>
          <w:tab w:val="center" w:pos="4513"/>
          <w:tab w:val="right" w:pos="9026"/>
        </w:tabs>
        <w:spacing w:after="0" w:line="276" w:lineRule="auto"/>
        <w:ind w:left="720"/>
        <w:jc w:val="both"/>
        <w:rPr>
          <w:rFonts w:ascii="Times New Roman" w:eastAsia="Times New Roman" w:hAnsi="Times New Roman" w:cs="Times New Roman"/>
          <w:color w:val="000000"/>
          <w:sz w:val="24"/>
          <w:szCs w:val="24"/>
        </w:rPr>
      </w:pPr>
    </w:p>
    <w:p w14:paraId="00000BEA"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276" w:lineRule="auto"/>
        <w:ind w:left="720"/>
        <w:jc w:val="both"/>
        <w:rPr>
          <w:rFonts w:ascii="Times New Roman" w:eastAsia="Times New Roman" w:hAnsi="Times New Roman" w:cs="Times New Roman"/>
          <w:color w:val="000000"/>
          <w:sz w:val="24"/>
          <w:szCs w:val="24"/>
        </w:rPr>
      </w:pPr>
    </w:p>
    <w:tbl>
      <w:tblPr>
        <w:tblStyle w:val="afffd"/>
        <w:tblW w:w="9640" w:type="dxa"/>
        <w:tblInd w:w="-289" w:type="dxa"/>
        <w:tblLayout w:type="fixed"/>
        <w:tblLook w:val="0400" w:firstRow="0" w:lastRow="0" w:firstColumn="0" w:lastColumn="0" w:noHBand="0" w:noVBand="1"/>
      </w:tblPr>
      <w:tblGrid>
        <w:gridCol w:w="710"/>
        <w:gridCol w:w="1982"/>
        <w:gridCol w:w="1845"/>
        <w:gridCol w:w="1282"/>
        <w:gridCol w:w="3821"/>
      </w:tblGrid>
      <w:tr w:rsidR="00DA1E0F" w:rsidRPr="005315E3" w14:paraId="35B2FA52" w14:textId="77777777">
        <w:trPr>
          <w:trHeight w:val="971"/>
        </w:trPr>
        <w:tc>
          <w:tcPr>
            <w:tcW w:w="5819"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EB"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LoaiPhong</w:t>
            </w:r>
          </w:p>
        </w:tc>
        <w:tc>
          <w:tcPr>
            <w:tcW w:w="3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EF" w14:textId="2A542986"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w:t>
            </w:r>
            <w:r w:rsidR="006A4F4E" w:rsidRPr="005315E3">
              <w:rPr>
                <w:rFonts w:ascii="Times New Roman" w:eastAsia="Times New Roman" w:hAnsi="Times New Roman" w:cs="Times New Roman"/>
                <w:b/>
                <w:color w:val="000000"/>
                <w:sz w:val="26"/>
                <w:szCs w:val="26"/>
              </w:rPr>
              <w:t xml:space="preserve">lập: </w:t>
            </w:r>
            <w:r w:rsidR="006A4F4E"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BF0" w14:textId="4B746D24"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w:t>
            </w:r>
            <w:r w:rsidR="006A4F4E" w:rsidRPr="005315E3">
              <w:rPr>
                <w:rFonts w:ascii="Times New Roman" w:eastAsia="Times New Roman" w:hAnsi="Times New Roman" w:cs="Times New Roman"/>
                <w:b/>
                <w:color w:val="000000"/>
                <w:sz w:val="26"/>
                <w:szCs w:val="26"/>
              </w:rPr>
              <w:t>lập:</w:t>
            </w:r>
            <w:r w:rsidRPr="005315E3">
              <w:rPr>
                <w:rFonts w:ascii="Times New Roman" w:eastAsia="Times New Roman" w:hAnsi="Times New Roman" w:cs="Times New Roman"/>
                <w:b/>
                <w:color w:val="000000"/>
                <w:sz w:val="26"/>
                <w:szCs w:val="26"/>
              </w:rPr>
              <w:t xml:space="preserve"> </w:t>
            </w:r>
            <w:r w:rsidRPr="005315E3">
              <w:rPr>
                <w:rFonts w:ascii="Times New Roman" w:eastAsia="Times New Roman" w:hAnsi="Times New Roman" w:cs="Times New Roman"/>
                <w:color w:val="000000"/>
                <w:sz w:val="26"/>
                <w:szCs w:val="26"/>
              </w:rPr>
              <w:t>30/04/2021</w:t>
            </w:r>
          </w:p>
        </w:tc>
      </w:tr>
      <w:tr w:rsidR="00DA1E0F" w:rsidRPr="005315E3" w14:paraId="2E39F302" w14:textId="77777777">
        <w:trPr>
          <w:trHeight w:val="97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1"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2"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3"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thuộc tính</w:t>
            </w:r>
          </w:p>
        </w:tc>
        <w:tc>
          <w:tcPr>
            <w:tcW w:w="1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4"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002C6EB2" w14:textId="77777777">
        <w:trPr>
          <w:trHeight w:val="133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6"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1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7"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maLP</w:t>
            </w:r>
          </w:p>
        </w:tc>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8"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Mã loại phòng.</w:t>
            </w:r>
          </w:p>
        </w:tc>
        <w:tc>
          <w:tcPr>
            <w:tcW w:w="1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9"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Mã loại phòng.</w:t>
            </w:r>
          </w:p>
        </w:tc>
      </w:tr>
      <w:tr w:rsidR="00DA1E0F" w:rsidRPr="005315E3" w14:paraId="439F4368" w14:textId="77777777">
        <w:trPr>
          <w:trHeight w:val="116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B"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1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C"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tenLP</w:t>
            </w:r>
          </w:p>
        </w:tc>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D"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Tên loại phòng.</w:t>
            </w:r>
          </w:p>
        </w:tc>
        <w:tc>
          <w:tcPr>
            <w:tcW w:w="1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E"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3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BF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loại phòng</w:t>
            </w:r>
          </w:p>
        </w:tc>
      </w:tr>
      <w:tr w:rsidR="00DA1E0F" w:rsidRPr="005315E3" w14:paraId="4FE9D515" w14:textId="77777777">
        <w:trPr>
          <w:trHeight w:val="125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00"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3</w:t>
            </w:r>
          </w:p>
        </w:tc>
        <w:tc>
          <w:tcPr>
            <w:tcW w:w="1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01"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giaPhong</w:t>
            </w:r>
          </w:p>
        </w:tc>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02"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 phòng.</w:t>
            </w:r>
          </w:p>
        </w:tc>
        <w:tc>
          <w:tcPr>
            <w:tcW w:w="1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03"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0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Giá tiền của phòng</w:t>
            </w:r>
          </w:p>
        </w:tc>
      </w:tr>
      <w:tr w:rsidR="00DA1E0F" w:rsidRPr="005315E3" w14:paraId="58A068DC" w14:textId="77777777">
        <w:trPr>
          <w:trHeight w:val="169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05"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4</w:t>
            </w:r>
          </w:p>
        </w:tc>
        <w:tc>
          <w:tcPr>
            <w:tcW w:w="1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06"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slToiD</w:t>
            </w:r>
          </w:p>
        </w:tc>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07"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 lượng người tối đa trong phòng.</w:t>
            </w:r>
          </w:p>
        </w:tc>
        <w:tc>
          <w:tcPr>
            <w:tcW w:w="1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08"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Số</w:t>
            </w:r>
          </w:p>
        </w:tc>
        <w:tc>
          <w:tcPr>
            <w:tcW w:w="3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0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Số lượng người mà có thể ở trong loại phòng này</w:t>
            </w:r>
          </w:p>
        </w:tc>
      </w:tr>
    </w:tbl>
    <w:p w14:paraId="00000C0A" w14:textId="4BD4D875" w:rsidR="006A4F4E" w:rsidRDefault="006A4F4E" w:rsidP="00643281">
      <w:pPr>
        <w:spacing w:after="0" w:line="240" w:lineRule="auto"/>
        <w:jc w:val="both"/>
        <w:rPr>
          <w:rFonts w:ascii="Times New Roman" w:eastAsia="Times New Roman" w:hAnsi="Times New Roman" w:cs="Times New Roman"/>
          <w:sz w:val="24"/>
          <w:szCs w:val="24"/>
        </w:rPr>
      </w:pPr>
    </w:p>
    <w:p w14:paraId="27E65EF0" w14:textId="3CBB4E36" w:rsidR="00DA1E0F" w:rsidRPr="005315E3" w:rsidRDefault="006A4F4E" w:rsidP="0039608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000C0B" w14:textId="449DF92B" w:rsidR="00DA1E0F" w:rsidRPr="0039608A" w:rsidRDefault="0039608A" w:rsidP="00D8742F">
      <w:pPr>
        <w:pStyle w:val="ListParagraph"/>
        <w:numPr>
          <w:ilvl w:val="3"/>
          <w:numId w:val="20"/>
        </w:numPr>
        <w:pBdr>
          <w:top w:val="nil"/>
          <w:left w:val="nil"/>
          <w:bottom w:val="nil"/>
          <w:right w:val="nil"/>
          <w:between w:val="nil"/>
        </w:pBdr>
        <w:tabs>
          <w:tab w:val="center" w:pos="4680"/>
          <w:tab w:val="right" w:pos="9360"/>
          <w:tab w:val="left" w:pos="720"/>
          <w:tab w:val="center" w:pos="4513"/>
          <w:tab w:val="right" w:pos="9026"/>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r w:rsidR="00735C55" w:rsidRPr="0039608A">
        <w:rPr>
          <w:rFonts w:ascii="Times New Roman" w:eastAsia="Times New Roman" w:hAnsi="Times New Roman" w:cs="Times New Roman"/>
          <w:color w:val="000000"/>
          <w:sz w:val="26"/>
          <w:szCs w:val="26"/>
        </w:rPr>
        <w:t xml:space="preserve">Thực </w:t>
      </w:r>
      <w:r w:rsidR="006A4F4E" w:rsidRPr="0039608A">
        <w:rPr>
          <w:rFonts w:ascii="Times New Roman" w:eastAsia="Times New Roman" w:hAnsi="Times New Roman" w:cs="Times New Roman"/>
          <w:color w:val="000000"/>
          <w:sz w:val="26"/>
          <w:szCs w:val="26"/>
        </w:rPr>
        <w:t>thể:</w:t>
      </w:r>
      <w:r w:rsidR="00735C55" w:rsidRPr="0039608A">
        <w:rPr>
          <w:rFonts w:ascii="Times New Roman" w:eastAsia="Times New Roman" w:hAnsi="Times New Roman" w:cs="Times New Roman"/>
          <w:color w:val="000000"/>
          <w:sz w:val="26"/>
          <w:szCs w:val="26"/>
        </w:rPr>
        <w:t xml:space="preserve"> Tình trạng phòng</w:t>
      </w:r>
    </w:p>
    <w:p w14:paraId="00000C0C"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TinhTrangPhong</w:t>
      </w:r>
    </w:p>
    <w:p w14:paraId="00000C15" w14:textId="39794137" w:rsidR="00DA1E0F" w:rsidRPr="006A4F4E"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Đây là thực thể đại diện cho hai thực thể là tình trạng phòng và phòng. Trong đó, thực thể này sẽ liệt kê các tình trạng phòng trong khoảng thời gian cụ thể. </w:t>
      </w:r>
    </w:p>
    <w:tbl>
      <w:tblPr>
        <w:tblStyle w:val="afffe"/>
        <w:tblW w:w="9640" w:type="dxa"/>
        <w:tblInd w:w="-289" w:type="dxa"/>
        <w:tblLayout w:type="fixed"/>
        <w:tblLook w:val="0400" w:firstRow="0" w:lastRow="0" w:firstColumn="0" w:lastColumn="0" w:noHBand="0" w:noVBand="1"/>
      </w:tblPr>
      <w:tblGrid>
        <w:gridCol w:w="710"/>
        <w:gridCol w:w="1984"/>
        <w:gridCol w:w="1843"/>
        <w:gridCol w:w="1276"/>
        <w:gridCol w:w="3827"/>
      </w:tblGrid>
      <w:tr w:rsidR="00DA1E0F" w:rsidRPr="005315E3" w14:paraId="1CE39EC9" w14:textId="77777777">
        <w:trPr>
          <w:trHeight w:val="1160"/>
        </w:trPr>
        <w:tc>
          <w:tcPr>
            <w:tcW w:w="5813"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16"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TinhTrangPhong</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1A" w14:textId="43418EB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w:t>
            </w:r>
            <w:r w:rsidR="006A4F4E" w:rsidRPr="005315E3">
              <w:rPr>
                <w:rFonts w:ascii="Times New Roman" w:eastAsia="Times New Roman" w:hAnsi="Times New Roman" w:cs="Times New Roman"/>
                <w:b/>
                <w:color w:val="000000"/>
                <w:sz w:val="26"/>
                <w:szCs w:val="26"/>
              </w:rPr>
              <w:t xml:space="preserve">lập: </w:t>
            </w:r>
            <w:r w:rsidR="006A4F4E"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C1B" w14:textId="1B2A936B"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w:t>
            </w:r>
            <w:r w:rsidR="006A4F4E" w:rsidRPr="005315E3">
              <w:rPr>
                <w:rFonts w:ascii="Times New Roman" w:eastAsia="Times New Roman" w:hAnsi="Times New Roman" w:cs="Times New Roman"/>
                <w:b/>
                <w:color w:val="000000"/>
                <w:sz w:val="26"/>
                <w:szCs w:val="26"/>
              </w:rPr>
              <w:t>lập:</w:t>
            </w:r>
            <w:r w:rsidRPr="005315E3">
              <w:rPr>
                <w:rFonts w:ascii="Times New Roman" w:eastAsia="Times New Roman" w:hAnsi="Times New Roman" w:cs="Times New Roman"/>
                <w:b/>
                <w:color w:val="000000"/>
                <w:sz w:val="26"/>
                <w:szCs w:val="26"/>
              </w:rPr>
              <w:t xml:space="preserve"> </w:t>
            </w:r>
            <w:r w:rsidRPr="005315E3">
              <w:rPr>
                <w:rFonts w:ascii="Times New Roman" w:eastAsia="Times New Roman" w:hAnsi="Times New Roman" w:cs="Times New Roman"/>
                <w:color w:val="000000"/>
                <w:sz w:val="26"/>
                <w:szCs w:val="26"/>
              </w:rPr>
              <w:t>30/04/2021</w:t>
            </w:r>
          </w:p>
        </w:tc>
      </w:tr>
      <w:tr w:rsidR="00DA1E0F" w:rsidRPr="005315E3" w14:paraId="634F36D8" w14:textId="77777777">
        <w:trPr>
          <w:trHeight w:val="116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1C"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1D" w14:textId="77777777" w:rsidR="00DA1E0F" w:rsidRPr="005315E3" w:rsidRDefault="00735C55" w:rsidP="00E134EC">
            <w:pPr>
              <w:spacing w:after="0" w:line="240" w:lineRule="auto"/>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1E"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1F"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2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70F7F4A7" w14:textId="77777777">
        <w:trPr>
          <w:trHeight w:val="143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21"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22"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tình trạng phòng.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23"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maTTP</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24"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2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Mã tình trạng phòng</w:t>
            </w:r>
          </w:p>
        </w:tc>
      </w:tr>
      <w:tr w:rsidR="00DA1E0F" w:rsidRPr="005315E3" w14:paraId="737191FE" w14:textId="77777777">
        <w:trPr>
          <w:trHeight w:val="168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26" w14:textId="77777777" w:rsidR="00DA1E0F" w:rsidRPr="005315E3" w:rsidRDefault="00735C55" w:rsidP="00E134EC">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27"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tình trạng phòng.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28"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tenTTP</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29"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2A" w14:textId="71F7711D" w:rsidR="00DA1E0F" w:rsidRPr="005315E3" w:rsidRDefault="0039608A"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của</w:t>
            </w:r>
            <w:r w:rsidR="00735C55" w:rsidRPr="005315E3">
              <w:rPr>
                <w:rFonts w:ascii="Times New Roman" w:eastAsia="Times New Roman" w:hAnsi="Times New Roman" w:cs="Times New Roman"/>
                <w:sz w:val="26"/>
                <w:szCs w:val="26"/>
              </w:rPr>
              <w:t xml:space="preserve"> tình trạng phòng</w:t>
            </w:r>
          </w:p>
        </w:tc>
      </w:tr>
    </w:tbl>
    <w:p w14:paraId="00000C2B" w14:textId="44E6D54B" w:rsidR="006A4F4E" w:rsidRDefault="006A4F4E" w:rsidP="00643281">
      <w:pPr>
        <w:spacing w:after="0" w:line="240" w:lineRule="auto"/>
        <w:jc w:val="both"/>
        <w:rPr>
          <w:rFonts w:ascii="Times New Roman" w:eastAsia="Times New Roman" w:hAnsi="Times New Roman" w:cs="Times New Roman"/>
          <w:color w:val="000000"/>
          <w:sz w:val="26"/>
          <w:szCs w:val="26"/>
        </w:rPr>
      </w:pPr>
    </w:p>
    <w:p w14:paraId="38197D40" w14:textId="7C9E5B7A" w:rsidR="00DA1E0F" w:rsidRPr="005315E3" w:rsidRDefault="006A4F4E" w:rsidP="006A4F4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00000C2C" w14:textId="35516668" w:rsidR="00DA1E0F" w:rsidRPr="005315E3" w:rsidRDefault="00735C55" w:rsidP="00D8742F">
      <w:pPr>
        <w:numPr>
          <w:ilvl w:val="3"/>
          <w:numId w:val="20"/>
        </w:numPr>
        <w:pBdr>
          <w:top w:val="nil"/>
          <w:left w:val="nil"/>
          <w:bottom w:val="nil"/>
          <w:right w:val="nil"/>
          <w:between w:val="nil"/>
        </w:pBdr>
        <w:tabs>
          <w:tab w:val="center" w:pos="4680"/>
          <w:tab w:val="right" w:pos="9360"/>
          <w:tab w:val="center" w:pos="4513"/>
          <w:tab w:val="right" w:pos="9026"/>
        </w:tabs>
        <w:spacing w:after="0" w:line="360" w:lineRule="auto"/>
        <w:ind w:left="567" w:hanging="85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 xml:space="preserve"> Thực </w:t>
      </w:r>
      <w:r w:rsidR="006A4F4E" w:rsidRPr="005315E3">
        <w:rPr>
          <w:rFonts w:ascii="Times New Roman" w:eastAsia="Times New Roman" w:hAnsi="Times New Roman" w:cs="Times New Roman"/>
          <w:color w:val="000000"/>
          <w:sz w:val="26"/>
          <w:szCs w:val="26"/>
        </w:rPr>
        <w:t>thể:</w:t>
      </w:r>
      <w:r w:rsidRPr="005315E3">
        <w:rPr>
          <w:rFonts w:ascii="Times New Roman" w:eastAsia="Times New Roman" w:hAnsi="Times New Roman" w:cs="Times New Roman"/>
          <w:color w:val="000000"/>
          <w:sz w:val="26"/>
          <w:szCs w:val="26"/>
        </w:rPr>
        <w:t xml:space="preserve"> Chi tiết tình trạng phòng</w:t>
      </w:r>
    </w:p>
    <w:p w14:paraId="00000C2D"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ChiTietTTP</w:t>
      </w:r>
    </w:p>
    <w:p w14:paraId="00000C2E"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một thực thể đại diện tình trạng phòng cụ thể của phòng tại mỗi thời điểm khác nhau.</w:t>
      </w:r>
    </w:p>
    <w:p w14:paraId="00000C2F"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276" w:lineRule="auto"/>
        <w:ind w:left="720"/>
        <w:jc w:val="both"/>
        <w:rPr>
          <w:rFonts w:ascii="Times New Roman" w:eastAsia="Times New Roman" w:hAnsi="Times New Roman" w:cs="Times New Roman"/>
          <w:color w:val="000000"/>
          <w:sz w:val="24"/>
          <w:szCs w:val="24"/>
        </w:rPr>
      </w:pPr>
    </w:p>
    <w:tbl>
      <w:tblPr>
        <w:tblStyle w:val="affff"/>
        <w:tblW w:w="9640" w:type="dxa"/>
        <w:tblInd w:w="-289" w:type="dxa"/>
        <w:tblLayout w:type="fixed"/>
        <w:tblLook w:val="0400" w:firstRow="0" w:lastRow="0" w:firstColumn="0" w:lastColumn="0" w:noHBand="0" w:noVBand="1"/>
      </w:tblPr>
      <w:tblGrid>
        <w:gridCol w:w="710"/>
        <w:gridCol w:w="1983"/>
        <w:gridCol w:w="1844"/>
        <w:gridCol w:w="1277"/>
        <w:gridCol w:w="3826"/>
      </w:tblGrid>
      <w:tr w:rsidR="00DA1E0F" w:rsidRPr="005315E3" w14:paraId="66FAA9B1" w14:textId="77777777">
        <w:trPr>
          <w:trHeight w:val="917"/>
        </w:trPr>
        <w:tc>
          <w:tcPr>
            <w:tcW w:w="581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30"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ChiTietTTP</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34" w14:textId="5FFC6C0A"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w:t>
            </w:r>
            <w:r w:rsidR="006A4F4E" w:rsidRPr="005315E3">
              <w:rPr>
                <w:rFonts w:ascii="Times New Roman" w:eastAsia="Times New Roman" w:hAnsi="Times New Roman" w:cs="Times New Roman"/>
                <w:b/>
                <w:color w:val="000000"/>
                <w:sz w:val="26"/>
                <w:szCs w:val="26"/>
              </w:rPr>
              <w:t xml:space="preserve">lập: </w:t>
            </w:r>
            <w:r w:rsidR="006A4F4E"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C35" w14:textId="625A7C5F"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w:t>
            </w:r>
            <w:r w:rsidR="006A4F4E" w:rsidRPr="005315E3">
              <w:rPr>
                <w:rFonts w:ascii="Times New Roman" w:eastAsia="Times New Roman" w:hAnsi="Times New Roman" w:cs="Times New Roman"/>
                <w:b/>
                <w:color w:val="000000"/>
                <w:sz w:val="26"/>
                <w:szCs w:val="26"/>
              </w:rPr>
              <w:t>lập:</w:t>
            </w:r>
            <w:r w:rsidRPr="005315E3">
              <w:rPr>
                <w:rFonts w:ascii="Times New Roman" w:eastAsia="Times New Roman" w:hAnsi="Times New Roman" w:cs="Times New Roman"/>
                <w:b/>
                <w:color w:val="000000"/>
                <w:sz w:val="26"/>
                <w:szCs w:val="26"/>
              </w:rPr>
              <w:t xml:space="preserve"> </w:t>
            </w:r>
            <w:r w:rsidRPr="005315E3">
              <w:rPr>
                <w:rFonts w:ascii="Times New Roman" w:eastAsia="Times New Roman" w:hAnsi="Times New Roman" w:cs="Times New Roman"/>
                <w:color w:val="000000"/>
                <w:sz w:val="26"/>
                <w:szCs w:val="26"/>
              </w:rPr>
              <w:t>30/04/2021</w:t>
            </w:r>
          </w:p>
        </w:tc>
      </w:tr>
      <w:tr w:rsidR="00DA1E0F" w:rsidRPr="005315E3" w14:paraId="394CE536" w14:textId="77777777">
        <w:trPr>
          <w:trHeight w:val="91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36"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983" w:type="dxa"/>
            <w:tcBorders>
              <w:top w:val="single" w:sz="4" w:space="0" w:color="000000"/>
              <w:left w:val="single" w:sz="4" w:space="0" w:color="000000"/>
              <w:bottom w:val="single" w:sz="4" w:space="0" w:color="000000"/>
              <w:right w:val="single" w:sz="4" w:space="0" w:color="000000"/>
            </w:tcBorders>
            <w:vAlign w:val="center"/>
          </w:tcPr>
          <w:p w14:paraId="00000C37" w14:textId="77777777" w:rsidR="00DA1E0F" w:rsidRPr="005315E3" w:rsidRDefault="00735C55" w:rsidP="00E134EC">
            <w:pPr>
              <w:spacing w:after="0" w:line="240" w:lineRule="auto"/>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38"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39"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3A"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56021066" w14:textId="77777777">
        <w:trPr>
          <w:trHeight w:val="152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3B"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1983" w:type="dxa"/>
            <w:tcBorders>
              <w:top w:val="single" w:sz="4" w:space="0" w:color="000000"/>
              <w:left w:val="single" w:sz="4" w:space="0" w:color="000000"/>
              <w:bottom w:val="single" w:sz="4" w:space="0" w:color="000000"/>
              <w:right w:val="single" w:sz="4" w:space="0" w:color="000000"/>
            </w:tcBorders>
            <w:vAlign w:val="center"/>
          </w:tcPr>
          <w:p w14:paraId="00000C3C"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tình trạng phòng.</w:t>
            </w:r>
          </w:p>
        </w:tc>
        <w:tc>
          <w:tcPr>
            <w:tcW w:w="18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3D"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maTTP</w:t>
            </w:r>
          </w:p>
        </w:tc>
        <w:tc>
          <w:tcPr>
            <w:tcW w:w="1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3E"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3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Mã tình trạng phòng.</w:t>
            </w:r>
          </w:p>
        </w:tc>
      </w:tr>
      <w:tr w:rsidR="00DA1E0F" w:rsidRPr="005315E3" w14:paraId="283BF358" w14:textId="77777777">
        <w:trPr>
          <w:trHeight w:val="125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0"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1983" w:type="dxa"/>
            <w:tcBorders>
              <w:top w:val="single" w:sz="4" w:space="0" w:color="000000"/>
              <w:left w:val="single" w:sz="4" w:space="0" w:color="000000"/>
              <w:bottom w:val="single" w:sz="4" w:space="0" w:color="000000"/>
              <w:right w:val="single" w:sz="4" w:space="0" w:color="000000"/>
            </w:tcBorders>
            <w:vAlign w:val="center"/>
          </w:tcPr>
          <w:p w14:paraId="00000C41"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phòng.</w:t>
            </w:r>
          </w:p>
        </w:tc>
        <w:tc>
          <w:tcPr>
            <w:tcW w:w="18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2"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maPhong</w:t>
            </w:r>
          </w:p>
        </w:tc>
        <w:tc>
          <w:tcPr>
            <w:tcW w:w="1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3"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4" w14:textId="77777777" w:rsidR="00DA1E0F" w:rsidRPr="005315E3" w:rsidRDefault="00735C55" w:rsidP="00643281">
            <w:pPr>
              <w:spacing w:after="0" w:line="240" w:lineRule="auto"/>
              <w:jc w:val="both"/>
              <w:rPr>
                <w:rFonts w:ascii="Times New Roman" w:eastAsia="Times New Roman" w:hAnsi="Times New Roman" w:cs="Times New Roman"/>
                <w:b/>
                <w:sz w:val="26"/>
                <w:szCs w:val="26"/>
              </w:rPr>
            </w:pPr>
            <w:r w:rsidRPr="005315E3">
              <w:rPr>
                <w:rFonts w:ascii="Times New Roman" w:eastAsia="Times New Roman" w:hAnsi="Times New Roman" w:cs="Times New Roman"/>
                <w:color w:val="000000"/>
                <w:sz w:val="26"/>
                <w:szCs w:val="26"/>
              </w:rPr>
              <w:t>Mã phòng,</w:t>
            </w:r>
          </w:p>
        </w:tc>
      </w:tr>
      <w:tr w:rsidR="00DA1E0F" w:rsidRPr="005315E3" w14:paraId="1EF34C17" w14:textId="77777777">
        <w:trPr>
          <w:trHeight w:val="170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5"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3</w:t>
            </w:r>
          </w:p>
        </w:tc>
        <w:tc>
          <w:tcPr>
            <w:tcW w:w="1983" w:type="dxa"/>
            <w:tcBorders>
              <w:top w:val="single" w:sz="4" w:space="0" w:color="000000"/>
              <w:left w:val="single" w:sz="4" w:space="0" w:color="000000"/>
              <w:bottom w:val="single" w:sz="4" w:space="0" w:color="000000"/>
              <w:right w:val="single" w:sz="4" w:space="0" w:color="000000"/>
            </w:tcBorders>
            <w:vAlign w:val="center"/>
          </w:tcPr>
          <w:p w14:paraId="00000C46"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Ngày bắt đầu </w:t>
            </w:r>
          </w:p>
        </w:tc>
        <w:tc>
          <w:tcPr>
            <w:tcW w:w="18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7"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ngayBD</w:t>
            </w:r>
          </w:p>
        </w:tc>
        <w:tc>
          <w:tcPr>
            <w:tcW w:w="1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8"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bắt đầu của tình trạng phòng</w:t>
            </w:r>
          </w:p>
        </w:tc>
      </w:tr>
      <w:tr w:rsidR="00DA1E0F" w:rsidRPr="005315E3" w14:paraId="76BACF04" w14:textId="77777777">
        <w:trPr>
          <w:trHeight w:val="178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A"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4</w:t>
            </w:r>
          </w:p>
        </w:tc>
        <w:tc>
          <w:tcPr>
            <w:tcW w:w="1983" w:type="dxa"/>
            <w:tcBorders>
              <w:top w:val="single" w:sz="4" w:space="0" w:color="000000"/>
              <w:left w:val="single" w:sz="4" w:space="0" w:color="000000"/>
              <w:bottom w:val="single" w:sz="4" w:space="0" w:color="000000"/>
              <w:right w:val="single" w:sz="4" w:space="0" w:color="000000"/>
            </w:tcBorders>
            <w:vAlign w:val="center"/>
          </w:tcPr>
          <w:p w14:paraId="00000C4B"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Ngày kết thúc </w:t>
            </w:r>
          </w:p>
        </w:tc>
        <w:tc>
          <w:tcPr>
            <w:tcW w:w="18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C"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ngayKT</w:t>
            </w:r>
          </w:p>
        </w:tc>
        <w:tc>
          <w:tcPr>
            <w:tcW w:w="1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D"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p>
        </w:tc>
        <w:tc>
          <w:tcPr>
            <w:tcW w:w="3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4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 kết thúc của tình trạng đó.</w:t>
            </w:r>
          </w:p>
        </w:tc>
      </w:tr>
    </w:tbl>
    <w:p w14:paraId="00000C4F" w14:textId="5453FA9B" w:rsidR="006A4F4E" w:rsidRDefault="006A4F4E" w:rsidP="00643281">
      <w:pPr>
        <w:spacing w:after="0" w:line="360" w:lineRule="auto"/>
        <w:jc w:val="both"/>
        <w:rPr>
          <w:rFonts w:ascii="Times New Roman" w:eastAsia="Times New Roman" w:hAnsi="Times New Roman" w:cs="Times New Roman"/>
          <w:sz w:val="24"/>
          <w:szCs w:val="24"/>
        </w:rPr>
      </w:pPr>
    </w:p>
    <w:p w14:paraId="284E064A" w14:textId="0F02E1D5" w:rsidR="00DA1E0F" w:rsidRPr="005315E3" w:rsidRDefault="006A4F4E" w:rsidP="006A4F4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000C50" w14:textId="77777777" w:rsidR="00DA1E0F" w:rsidRPr="005315E3" w:rsidRDefault="00735C55" w:rsidP="00D8742F">
      <w:pPr>
        <w:numPr>
          <w:ilvl w:val="3"/>
          <w:numId w:val="20"/>
        </w:numPr>
        <w:pBdr>
          <w:top w:val="nil"/>
          <w:left w:val="nil"/>
          <w:bottom w:val="nil"/>
          <w:right w:val="nil"/>
          <w:between w:val="nil"/>
        </w:pBdr>
        <w:tabs>
          <w:tab w:val="center" w:pos="4680"/>
          <w:tab w:val="right" w:pos="9360"/>
          <w:tab w:val="center" w:pos="4513"/>
          <w:tab w:val="right" w:pos="9026"/>
        </w:tabs>
        <w:spacing w:after="0" w:line="360" w:lineRule="auto"/>
        <w:ind w:left="851" w:hanging="99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lastRenderedPageBreak/>
        <w:t>Thực thể: Dịch vụ</w:t>
      </w:r>
    </w:p>
    <w:p w14:paraId="00000C51"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DichVu</w:t>
      </w:r>
    </w:p>
    <w:p w14:paraId="00000C52"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một thực thể đại diện các hình thức dịch vụ bên trong và bên ngoài khách sạn.</w:t>
      </w:r>
    </w:p>
    <w:p w14:paraId="00000C53"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276" w:lineRule="auto"/>
        <w:ind w:left="720"/>
        <w:jc w:val="both"/>
        <w:rPr>
          <w:rFonts w:ascii="Times New Roman" w:eastAsia="Times New Roman" w:hAnsi="Times New Roman" w:cs="Times New Roman"/>
          <w:color w:val="000000"/>
          <w:sz w:val="24"/>
          <w:szCs w:val="24"/>
        </w:rPr>
      </w:pPr>
    </w:p>
    <w:tbl>
      <w:tblPr>
        <w:tblStyle w:val="affff0"/>
        <w:tblW w:w="9640" w:type="dxa"/>
        <w:tblInd w:w="-289" w:type="dxa"/>
        <w:tblLayout w:type="fixed"/>
        <w:tblLook w:val="0400" w:firstRow="0" w:lastRow="0" w:firstColumn="0" w:lastColumn="0" w:noHBand="0" w:noVBand="1"/>
      </w:tblPr>
      <w:tblGrid>
        <w:gridCol w:w="710"/>
        <w:gridCol w:w="1984"/>
        <w:gridCol w:w="1843"/>
        <w:gridCol w:w="1276"/>
        <w:gridCol w:w="3827"/>
      </w:tblGrid>
      <w:tr w:rsidR="00DA1E0F" w:rsidRPr="005315E3" w14:paraId="77A4C349" w14:textId="77777777">
        <w:tc>
          <w:tcPr>
            <w:tcW w:w="5813"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54"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DichVu</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00FF3" w14:textId="77777777" w:rsidR="006A4F4E" w:rsidRPr="005315E3" w:rsidRDefault="006A4F4E" w:rsidP="006A4F4E">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lập: </w:t>
            </w:r>
            <w:r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C59" w14:textId="3260C282" w:rsidR="00DA1E0F" w:rsidRPr="005315E3" w:rsidRDefault="006A4F4E" w:rsidP="006A4F4E">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06E4CB06" w14:textId="77777777">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5A"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5B" w14:textId="77777777" w:rsidR="00DA1E0F" w:rsidRPr="005315E3" w:rsidRDefault="00735C55" w:rsidP="00E134EC">
            <w:pPr>
              <w:spacing w:after="0" w:line="240" w:lineRule="auto"/>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5C"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5D" w14:textId="77777777" w:rsidR="00DA1E0F" w:rsidRPr="005315E3" w:rsidRDefault="00735C55" w:rsidP="00E134EC">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5E"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124D5044" w14:textId="77777777">
        <w:trPr>
          <w:trHeight w:val="1106"/>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5F"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60"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dịch vụ.</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61"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maDV</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62"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6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Mã số dịch vụ</w:t>
            </w:r>
          </w:p>
        </w:tc>
      </w:tr>
      <w:tr w:rsidR="00DA1E0F" w:rsidRPr="005315E3" w14:paraId="3B0D0530" w14:textId="77777777">
        <w:trPr>
          <w:trHeight w:val="138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64"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65"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dịch vụ.</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66"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tenDV</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67"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6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Tên của dịch vụ.</w:t>
            </w:r>
          </w:p>
        </w:tc>
      </w:tr>
      <w:tr w:rsidR="00DA1E0F" w:rsidRPr="005315E3" w14:paraId="7D8CDD06" w14:textId="77777777">
        <w:trPr>
          <w:trHeight w:val="152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69"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4</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6A" w14:textId="77777777" w:rsidR="00DA1E0F" w:rsidRPr="005315E3" w:rsidRDefault="00735C55" w:rsidP="00E134EC">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Giá dịch vụ.</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6B"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giaDV</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6C" w14:textId="77777777" w:rsidR="00DA1E0F" w:rsidRPr="005315E3" w:rsidRDefault="00735C55" w:rsidP="00E134EC">
            <w:pPr>
              <w:spacing w:after="0" w:line="240" w:lineRule="auto"/>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Số </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6D" w14:textId="7A2658CE" w:rsidR="00DA1E0F" w:rsidRPr="005315E3" w:rsidRDefault="006A4F4E"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Giá cả</w:t>
            </w:r>
            <w:r w:rsidR="00735C55" w:rsidRPr="005315E3">
              <w:rPr>
                <w:rFonts w:ascii="Times New Roman" w:eastAsia="Times New Roman" w:hAnsi="Times New Roman" w:cs="Times New Roman"/>
                <w:color w:val="000000"/>
                <w:sz w:val="26"/>
                <w:szCs w:val="26"/>
              </w:rPr>
              <w:t xml:space="preserve"> dịch vụ.</w:t>
            </w:r>
          </w:p>
        </w:tc>
      </w:tr>
    </w:tbl>
    <w:p w14:paraId="5D36C047" w14:textId="16CD6576" w:rsidR="009018E9" w:rsidRDefault="009018E9" w:rsidP="009018E9">
      <w:pPr>
        <w:rPr>
          <w:rFonts w:ascii="Times New Roman" w:eastAsia="Times New Roman" w:hAnsi="Times New Roman" w:cs="Times New Roman"/>
          <w:sz w:val="24"/>
          <w:szCs w:val="24"/>
        </w:rPr>
      </w:pPr>
    </w:p>
    <w:p w14:paraId="350B8A82" w14:textId="5E1A61EA" w:rsidR="00DA1E0F" w:rsidRPr="005315E3" w:rsidRDefault="009018E9" w:rsidP="009018E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000C6F" w14:textId="7B6CB152" w:rsidR="00DA1E0F" w:rsidRPr="005315E3" w:rsidRDefault="00735C55" w:rsidP="00D8742F">
      <w:pPr>
        <w:numPr>
          <w:ilvl w:val="3"/>
          <w:numId w:val="20"/>
        </w:numPr>
        <w:pBdr>
          <w:top w:val="nil"/>
          <w:left w:val="nil"/>
          <w:bottom w:val="nil"/>
          <w:right w:val="nil"/>
          <w:between w:val="nil"/>
        </w:pBdr>
        <w:tabs>
          <w:tab w:val="center" w:pos="4680"/>
          <w:tab w:val="right" w:pos="9360"/>
          <w:tab w:val="left" w:pos="540"/>
          <w:tab w:val="left" w:pos="720"/>
          <w:tab w:val="center" w:pos="4513"/>
          <w:tab w:val="right" w:pos="9026"/>
        </w:tabs>
        <w:spacing w:after="0" w:line="360" w:lineRule="auto"/>
        <w:ind w:hanging="1357"/>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lastRenderedPageBreak/>
        <w:t>Thực thể:  Đơn vị</w:t>
      </w:r>
    </w:p>
    <w:p w14:paraId="00000C70"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DonVi</w:t>
      </w:r>
    </w:p>
    <w:p w14:paraId="00000C71"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một thực thể đại diện các đối tác khi lập danh sách các dịch vụ đã liên kết với Lucifer’s Hotel để phục vụ khách hàng trong khách sạn.</w:t>
      </w:r>
    </w:p>
    <w:p w14:paraId="00000C72"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276" w:lineRule="auto"/>
        <w:jc w:val="both"/>
        <w:rPr>
          <w:rFonts w:ascii="Times New Roman" w:eastAsia="Times New Roman" w:hAnsi="Times New Roman" w:cs="Times New Roman"/>
          <w:color w:val="000000"/>
          <w:sz w:val="24"/>
          <w:szCs w:val="24"/>
        </w:rPr>
      </w:pPr>
    </w:p>
    <w:tbl>
      <w:tblPr>
        <w:tblStyle w:val="affff1"/>
        <w:tblW w:w="9640" w:type="dxa"/>
        <w:tblInd w:w="-289" w:type="dxa"/>
        <w:tblLayout w:type="fixed"/>
        <w:tblLook w:val="0400" w:firstRow="0" w:lastRow="0" w:firstColumn="0" w:lastColumn="0" w:noHBand="0" w:noVBand="1"/>
      </w:tblPr>
      <w:tblGrid>
        <w:gridCol w:w="710"/>
        <w:gridCol w:w="2004"/>
        <w:gridCol w:w="1823"/>
        <w:gridCol w:w="1521"/>
        <w:gridCol w:w="3582"/>
      </w:tblGrid>
      <w:tr w:rsidR="00DA1E0F" w:rsidRPr="005315E3" w14:paraId="2008202C" w14:textId="77777777" w:rsidTr="009018E9">
        <w:trPr>
          <w:trHeight w:val="791"/>
        </w:trPr>
        <w:tc>
          <w:tcPr>
            <w:tcW w:w="60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73" w14:textId="77777777" w:rsidR="00DA1E0F" w:rsidRPr="006A4F4E" w:rsidRDefault="00735C55" w:rsidP="00643281">
            <w:pPr>
              <w:spacing w:after="0" w:line="240" w:lineRule="auto"/>
              <w:jc w:val="both"/>
              <w:rPr>
                <w:rFonts w:ascii="Times New Roman" w:eastAsia="Times New Roman" w:hAnsi="Times New Roman" w:cs="Times New Roman"/>
                <w:b/>
                <w:bCs/>
                <w:color w:val="000000"/>
                <w:sz w:val="26"/>
                <w:szCs w:val="26"/>
              </w:rPr>
            </w:pPr>
            <w:r w:rsidRPr="006A4F4E">
              <w:rPr>
                <w:rFonts w:ascii="Times New Roman" w:eastAsia="Times New Roman" w:hAnsi="Times New Roman" w:cs="Times New Roman"/>
                <w:b/>
                <w:bCs/>
                <w:color w:val="000000"/>
                <w:sz w:val="26"/>
                <w:szCs w:val="26"/>
              </w:rPr>
              <w:t>DonVi</w:t>
            </w:r>
          </w:p>
        </w:tc>
        <w:tc>
          <w:tcPr>
            <w:tcW w:w="3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6CB939" w14:textId="77777777" w:rsidR="006A4F4E" w:rsidRPr="005315E3" w:rsidRDefault="006A4F4E" w:rsidP="006A4F4E">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lập: </w:t>
            </w:r>
            <w:r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C78" w14:textId="540AACA7" w:rsidR="00DA1E0F" w:rsidRPr="005315E3" w:rsidRDefault="006A4F4E" w:rsidP="006A4F4E">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72C70E86" w14:textId="77777777" w:rsidTr="009018E9">
        <w:trPr>
          <w:trHeight w:val="866"/>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7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2004" w:type="dxa"/>
            <w:tcBorders>
              <w:top w:val="single" w:sz="4" w:space="0" w:color="000000"/>
              <w:left w:val="single" w:sz="4" w:space="0" w:color="000000"/>
              <w:bottom w:val="single" w:sz="4" w:space="0" w:color="000000"/>
              <w:right w:val="single" w:sz="4" w:space="0" w:color="000000"/>
            </w:tcBorders>
            <w:vAlign w:val="center"/>
          </w:tcPr>
          <w:p w14:paraId="00000C7A"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7B"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5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7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7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59852303" w14:textId="77777777" w:rsidTr="009018E9">
        <w:trPr>
          <w:trHeight w:val="776"/>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7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2004" w:type="dxa"/>
            <w:tcBorders>
              <w:top w:val="single" w:sz="4" w:space="0" w:color="000000"/>
              <w:left w:val="single" w:sz="4" w:space="0" w:color="000000"/>
              <w:bottom w:val="single" w:sz="4" w:space="0" w:color="000000"/>
              <w:right w:val="single" w:sz="4" w:space="0" w:color="000000"/>
            </w:tcBorders>
            <w:vAlign w:val="center"/>
          </w:tcPr>
          <w:p w14:paraId="00000C7F"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đơn vị.</w:t>
            </w:r>
          </w:p>
        </w:tc>
        <w:tc>
          <w:tcPr>
            <w:tcW w:w="1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8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maDonVi</w:t>
            </w:r>
          </w:p>
        </w:tc>
        <w:tc>
          <w:tcPr>
            <w:tcW w:w="15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8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8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Mã số của đơn vị</w:t>
            </w:r>
          </w:p>
        </w:tc>
      </w:tr>
      <w:tr w:rsidR="00DA1E0F" w:rsidRPr="005315E3" w14:paraId="639D1F80" w14:textId="77777777" w:rsidTr="009018E9">
        <w:trPr>
          <w:trHeight w:val="776"/>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8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2004" w:type="dxa"/>
            <w:tcBorders>
              <w:top w:val="single" w:sz="4" w:space="0" w:color="000000"/>
              <w:left w:val="single" w:sz="4" w:space="0" w:color="000000"/>
              <w:bottom w:val="single" w:sz="4" w:space="0" w:color="000000"/>
              <w:right w:val="single" w:sz="4" w:space="0" w:color="000000"/>
            </w:tcBorders>
            <w:vAlign w:val="center"/>
          </w:tcPr>
          <w:p w14:paraId="00000C84"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đơn vị.</w:t>
            </w:r>
          </w:p>
        </w:tc>
        <w:tc>
          <w:tcPr>
            <w:tcW w:w="1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8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tenDonVi</w:t>
            </w:r>
          </w:p>
        </w:tc>
        <w:tc>
          <w:tcPr>
            <w:tcW w:w="15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8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Chuỗi</w:t>
            </w:r>
          </w:p>
        </w:tc>
        <w:tc>
          <w:tcPr>
            <w:tcW w:w="3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8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Tên đơn vị</w:t>
            </w:r>
          </w:p>
        </w:tc>
      </w:tr>
    </w:tbl>
    <w:p w14:paraId="00000C88" w14:textId="35CD2C48" w:rsidR="006A4F4E" w:rsidRDefault="006A4F4E" w:rsidP="00643281">
      <w:pPr>
        <w:spacing w:after="0" w:line="240" w:lineRule="auto"/>
        <w:jc w:val="both"/>
        <w:rPr>
          <w:rFonts w:ascii="Times New Roman" w:eastAsia="Times New Roman" w:hAnsi="Times New Roman" w:cs="Times New Roman"/>
          <w:sz w:val="24"/>
          <w:szCs w:val="24"/>
        </w:rPr>
      </w:pPr>
    </w:p>
    <w:p w14:paraId="00000C89" w14:textId="5C9B8847" w:rsidR="00DA1E0F" w:rsidRPr="009018E9" w:rsidRDefault="009018E9" w:rsidP="00D8742F">
      <w:pPr>
        <w:numPr>
          <w:ilvl w:val="3"/>
          <w:numId w:val="20"/>
        </w:numPr>
        <w:pBdr>
          <w:top w:val="nil"/>
          <w:left w:val="nil"/>
          <w:bottom w:val="nil"/>
          <w:right w:val="nil"/>
          <w:between w:val="nil"/>
        </w:pBdr>
        <w:tabs>
          <w:tab w:val="center" w:pos="4680"/>
          <w:tab w:val="right" w:pos="9360"/>
          <w:tab w:val="left" w:pos="540"/>
          <w:tab w:val="left" w:pos="720"/>
          <w:tab w:val="center" w:pos="4513"/>
          <w:tab w:val="right" w:pos="9026"/>
        </w:tabs>
        <w:spacing w:after="0" w:line="360" w:lineRule="auto"/>
        <w:ind w:hanging="1357"/>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 xml:space="preserve">Thực thể:  </w:t>
      </w:r>
      <w:r>
        <w:rPr>
          <w:rFonts w:ascii="Times New Roman" w:eastAsia="Times New Roman" w:hAnsi="Times New Roman" w:cs="Times New Roman"/>
          <w:color w:val="000000"/>
          <w:sz w:val="26"/>
          <w:szCs w:val="26"/>
        </w:rPr>
        <w:t>Phiếu dịch vụ</w:t>
      </w:r>
    </w:p>
    <w:p w14:paraId="00000C8A"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PhieuDichVu</w:t>
      </w:r>
    </w:p>
    <w:p w14:paraId="00000C8B"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một thực thể đại diện cho phiếu dịch vụ khi khách hàng sử dụng dịch vụ trong khách sạn. (Có thể thuê phòng tại khách sạn hoặc không)</w:t>
      </w:r>
    </w:p>
    <w:tbl>
      <w:tblPr>
        <w:tblStyle w:val="affff2"/>
        <w:tblW w:w="9640" w:type="dxa"/>
        <w:tblInd w:w="-289" w:type="dxa"/>
        <w:tblLayout w:type="fixed"/>
        <w:tblLook w:val="0400" w:firstRow="0" w:lastRow="0" w:firstColumn="0" w:lastColumn="0" w:noHBand="0" w:noVBand="1"/>
      </w:tblPr>
      <w:tblGrid>
        <w:gridCol w:w="710"/>
        <w:gridCol w:w="1984"/>
        <w:gridCol w:w="1843"/>
        <w:gridCol w:w="1559"/>
        <w:gridCol w:w="3544"/>
      </w:tblGrid>
      <w:tr w:rsidR="00DA1E0F" w:rsidRPr="005315E3" w14:paraId="1DCE638B" w14:textId="77777777">
        <w:trPr>
          <w:trHeight w:val="1133"/>
        </w:trPr>
        <w:tc>
          <w:tcPr>
            <w:tcW w:w="609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8C"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PhieuDichVu</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1AF1EA" w14:textId="77777777" w:rsidR="006A4F4E" w:rsidRPr="005315E3" w:rsidRDefault="006A4F4E" w:rsidP="006A4F4E">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lập: </w:t>
            </w:r>
            <w:r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C91" w14:textId="29BF7F0B" w:rsidR="00DA1E0F" w:rsidRPr="005315E3" w:rsidRDefault="006A4F4E" w:rsidP="006A4F4E">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11CD9082" w14:textId="77777777">
        <w:trPr>
          <w:trHeight w:val="1133"/>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92"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93"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9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9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96"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162D89DF" w14:textId="77777777" w:rsidTr="009018E9">
        <w:trPr>
          <w:trHeight w:val="1073"/>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9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9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phiếu dịch vụ.</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9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maPDV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9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9B"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6C0EDDCA" w14:textId="77777777" w:rsidTr="009018E9">
        <w:trPr>
          <w:trHeight w:val="956"/>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9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9D"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Tổng tiền dịch vụ.</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9E"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tongTienDV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9F"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Số </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A0"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Tổng tiền các dịch vụ đã sử dụng trong phiếu dịch vụ</w:t>
            </w:r>
          </w:p>
        </w:tc>
      </w:tr>
    </w:tbl>
    <w:p w14:paraId="00000CA1" w14:textId="426E2295" w:rsidR="006A4F4E" w:rsidRDefault="006A4F4E" w:rsidP="00643281">
      <w:pPr>
        <w:spacing w:after="0" w:line="240" w:lineRule="auto"/>
        <w:jc w:val="both"/>
        <w:rPr>
          <w:rFonts w:ascii="Times New Roman" w:eastAsia="Times New Roman" w:hAnsi="Times New Roman" w:cs="Times New Roman"/>
          <w:sz w:val="24"/>
          <w:szCs w:val="24"/>
        </w:rPr>
      </w:pPr>
    </w:p>
    <w:p w14:paraId="163186D9" w14:textId="77777777" w:rsidR="006A4F4E" w:rsidRDefault="006A4F4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E4B1B9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CA2" w14:textId="2802323C" w:rsidR="00DA1E0F" w:rsidRPr="005315E3" w:rsidRDefault="00735C55" w:rsidP="00D8742F">
      <w:pPr>
        <w:numPr>
          <w:ilvl w:val="3"/>
          <w:numId w:val="20"/>
        </w:numPr>
        <w:pBdr>
          <w:top w:val="nil"/>
          <w:left w:val="nil"/>
          <w:bottom w:val="nil"/>
          <w:right w:val="nil"/>
          <w:between w:val="nil"/>
        </w:pBdr>
        <w:tabs>
          <w:tab w:val="center" w:pos="4680"/>
          <w:tab w:val="right" w:pos="9360"/>
          <w:tab w:val="left" w:pos="360"/>
          <w:tab w:val="center" w:pos="4513"/>
          <w:tab w:val="right" w:pos="9026"/>
        </w:tabs>
        <w:spacing w:after="0" w:line="360" w:lineRule="auto"/>
        <w:ind w:left="851" w:hanging="99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 xml:space="preserve"> Thực </w:t>
      </w:r>
      <w:r w:rsidR="006A4F4E" w:rsidRPr="005315E3">
        <w:rPr>
          <w:rFonts w:ascii="Times New Roman" w:eastAsia="Times New Roman" w:hAnsi="Times New Roman" w:cs="Times New Roman"/>
          <w:color w:val="000000"/>
          <w:sz w:val="26"/>
          <w:szCs w:val="26"/>
        </w:rPr>
        <w:t>thể:</w:t>
      </w:r>
      <w:r w:rsidRPr="005315E3">
        <w:rPr>
          <w:rFonts w:ascii="Times New Roman" w:eastAsia="Times New Roman" w:hAnsi="Times New Roman" w:cs="Times New Roman"/>
          <w:color w:val="000000"/>
          <w:sz w:val="26"/>
          <w:szCs w:val="26"/>
        </w:rPr>
        <w:t xml:space="preserve"> Chi tiết phiếu dịch vụ</w:t>
      </w:r>
    </w:p>
    <w:p w14:paraId="00000CA3"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ChiTietPDV</w:t>
      </w:r>
    </w:p>
    <w:p w14:paraId="00000CA4"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thực thể đại diện cho hai thực thể là phiếu dịch vụ và dịch vụ. Trong đó, thực thể này sẽ liệt kê các dịch vụ sử dụng trong một khoảng thời gian nhất định.</w:t>
      </w:r>
    </w:p>
    <w:p w14:paraId="00000CA5" w14:textId="77777777" w:rsidR="00DA1E0F" w:rsidRPr="005315E3" w:rsidRDefault="00DA1E0F" w:rsidP="00643281">
      <w:pPr>
        <w:pBdr>
          <w:top w:val="nil"/>
          <w:left w:val="nil"/>
          <w:bottom w:val="nil"/>
          <w:right w:val="nil"/>
          <w:between w:val="nil"/>
        </w:pBdr>
        <w:tabs>
          <w:tab w:val="center" w:pos="4680"/>
          <w:tab w:val="right" w:pos="9360"/>
        </w:tabs>
        <w:spacing w:after="0" w:line="276" w:lineRule="auto"/>
        <w:ind w:left="720"/>
        <w:jc w:val="both"/>
        <w:rPr>
          <w:rFonts w:ascii="Times New Roman" w:eastAsia="Times New Roman" w:hAnsi="Times New Roman" w:cs="Times New Roman"/>
          <w:color w:val="000000"/>
          <w:sz w:val="24"/>
          <w:szCs w:val="24"/>
        </w:rPr>
      </w:pPr>
    </w:p>
    <w:tbl>
      <w:tblPr>
        <w:tblStyle w:val="affff3"/>
        <w:tblW w:w="9640" w:type="dxa"/>
        <w:tblInd w:w="-289" w:type="dxa"/>
        <w:tblLayout w:type="fixed"/>
        <w:tblLook w:val="0400" w:firstRow="0" w:lastRow="0" w:firstColumn="0" w:lastColumn="0" w:noHBand="0" w:noVBand="1"/>
      </w:tblPr>
      <w:tblGrid>
        <w:gridCol w:w="710"/>
        <w:gridCol w:w="1984"/>
        <w:gridCol w:w="1843"/>
        <w:gridCol w:w="1559"/>
        <w:gridCol w:w="3544"/>
      </w:tblGrid>
      <w:tr w:rsidR="00DA1E0F" w:rsidRPr="005315E3" w14:paraId="115F8DEA" w14:textId="77777777">
        <w:trPr>
          <w:trHeight w:val="1214"/>
        </w:trPr>
        <w:tc>
          <w:tcPr>
            <w:tcW w:w="609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A6"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ChiTietPDV</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0C79A3" w14:textId="77777777" w:rsidR="006A4F4E" w:rsidRPr="005315E3" w:rsidRDefault="006A4F4E" w:rsidP="006A4F4E">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lập: </w:t>
            </w:r>
            <w:r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CAB" w14:textId="6DA30A00" w:rsidR="00DA1E0F" w:rsidRPr="005315E3" w:rsidRDefault="006A4F4E" w:rsidP="006A4F4E">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19D4037B" w14:textId="77777777">
        <w:trPr>
          <w:trHeight w:val="121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A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AD"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AE"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AF"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7596455F" w14:textId="77777777">
        <w:trPr>
          <w:trHeight w:val="151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B2"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phiếu dịch vụ.</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maPDV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5"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20F0367D" w14:textId="77777777">
        <w:trPr>
          <w:trHeight w:val="116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B7"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dịch vụ.</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maDV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A"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3A671F52" w14:textId="77777777">
        <w:trPr>
          <w:trHeight w:val="163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B"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3</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B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sử dụng dịch vụ.</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ngaySD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B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Ngày dịch vụ được sử dụng</w:t>
            </w:r>
          </w:p>
        </w:tc>
      </w:tr>
      <w:tr w:rsidR="00DA1E0F" w:rsidRPr="005315E3" w14:paraId="21295253" w14:textId="77777777">
        <w:trPr>
          <w:trHeight w:val="145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C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4</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C1"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Số lượng dịch vụ.</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C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slDV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C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C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Số lượng dịch vụ được sử dụng trong ngày được lập phiếu</w:t>
            </w:r>
          </w:p>
        </w:tc>
      </w:tr>
    </w:tbl>
    <w:p w14:paraId="00000CC5" w14:textId="596AF2FB" w:rsidR="0039608A" w:rsidRDefault="0039608A" w:rsidP="00643281">
      <w:pPr>
        <w:spacing w:after="0" w:line="360" w:lineRule="auto"/>
        <w:jc w:val="both"/>
        <w:rPr>
          <w:rFonts w:ascii="Times New Roman" w:eastAsia="Times New Roman" w:hAnsi="Times New Roman" w:cs="Times New Roman"/>
          <w:sz w:val="24"/>
          <w:szCs w:val="24"/>
        </w:rPr>
      </w:pPr>
    </w:p>
    <w:p w14:paraId="6C6AD499" w14:textId="35AE46D0" w:rsidR="00DA1E0F" w:rsidRPr="005315E3" w:rsidRDefault="0039608A" w:rsidP="0039608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000CC6" w14:textId="77777777" w:rsidR="00DA1E0F" w:rsidRPr="005315E3" w:rsidRDefault="00735C55" w:rsidP="00D8742F">
      <w:pPr>
        <w:numPr>
          <w:ilvl w:val="3"/>
          <w:numId w:val="20"/>
        </w:numPr>
        <w:pBdr>
          <w:top w:val="nil"/>
          <w:left w:val="nil"/>
          <w:bottom w:val="nil"/>
          <w:right w:val="nil"/>
          <w:between w:val="nil"/>
        </w:pBdr>
        <w:tabs>
          <w:tab w:val="center" w:pos="4680"/>
          <w:tab w:val="right" w:pos="9360"/>
          <w:tab w:val="left" w:pos="450"/>
          <w:tab w:val="left" w:pos="540"/>
          <w:tab w:val="left" w:pos="720"/>
          <w:tab w:val="center" w:pos="4513"/>
          <w:tab w:val="right" w:pos="9026"/>
        </w:tabs>
        <w:spacing w:after="0" w:line="360" w:lineRule="auto"/>
        <w:ind w:hanging="1357"/>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lastRenderedPageBreak/>
        <w:t xml:space="preserve">  Thực thể:  Phiếu đặt trước</w:t>
      </w:r>
    </w:p>
    <w:p w14:paraId="00000CC7"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426" w:hanging="426"/>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PhieuDatTruoc.</w:t>
      </w:r>
    </w:p>
    <w:p w14:paraId="00000CC8"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426" w:hanging="426"/>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một thực thể được thiết lập khi khách hàng đặt phòng trước khi đến khách sạn.</w:t>
      </w:r>
    </w:p>
    <w:p w14:paraId="00000CC9"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276" w:lineRule="auto"/>
        <w:ind w:left="720"/>
        <w:jc w:val="both"/>
        <w:rPr>
          <w:rFonts w:ascii="Times New Roman" w:eastAsia="Times New Roman" w:hAnsi="Times New Roman" w:cs="Times New Roman"/>
          <w:color w:val="000000"/>
          <w:sz w:val="24"/>
          <w:szCs w:val="24"/>
        </w:rPr>
      </w:pPr>
    </w:p>
    <w:tbl>
      <w:tblPr>
        <w:tblStyle w:val="affff4"/>
        <w:tblW w:w="9640" w:type="dxa"/>
        <w:tblInd w:w="-289" w:type="dxa"/>
        <w:tblLayout w:type="fixed"/>
        <w:tblLook w:val="0400" w:firstRow="0" w:lastRow="0" w:firstColumn="0" w:lastColumn="0" w:noHBand="0" w:noVBand="1"/>
      </w:tblPr>
      <w:tblGrid>
        <w:gridCol w:w="710"/>
        <w:gridCol w:w="1984"/>
        <w:gridCol w:w="1843"/>
        <w:gridCol w:w="1559"/>
        <w:gridCol w:w="3544"/>
      </w:tblGrid>
      <w:tr w:rsidR="00DA1E0F" w:rsidRPr="005315E3" w14:paraId="49480335" w14:textId="77777777">
        <w:trPr>
          <w:trHeight w:val="1097"/>
        </w:trPr>
        <w:tc>
          <w:tcPr>
            <w:tcW w:w="609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CA"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PhieuDatTruoc</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EB18A6" w14:textId="77777777" w:rsidR="0039608A" w:rsidRPr="005315E3" w:rsidRDefault="0039608A" w:rsidP="0039608A">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lập: </w:t>
            </w:r>
            <w:r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CCF" w14:textId="781D41E3" w:rsidR="00DA1E0F" w:rsidRPr="005315E3" w:rsidRDefault="0039608A" w:rsidP="0039608A">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6AAFE5E9" w14:textId="77777777">
        <w:trPr>
          <w:trHeight w:val="109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D1"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2"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3"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79141DCB" w14:textId="77777777">
        <w:trPr>
          <w:trHeight w:val="187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D6"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phiếu đặt trước.</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maPDT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Mã số phiếu đặt trước.</w:t>
            </w:r>
          </w:p>
        </w:tc>
      </w:tr>
      <w:tr w:rsidR="00DA1E0F" w:rsidRPr="005315E3" w14:paraId="13C7E225" w14:textId="77777777">
        <w:trPr>
          <w:trHeight w:val="1268"/>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DB"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đặt trước.</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ngayDT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D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Ngày phiếu đặt trước được lập</w:t>
            </w:r>
          </w:p>
        </w:tc>
      </w:tr>
    </w:tbl>
    <w:p w14:paraId="00000CDF" w14:textId="34785B7C" w:rsidR="0039608A" w:rsidRDefault="0039608A" w:rsidP="00643281">
      <w:pPr>
        <w:spacing w:after="0" w:line="240" w:lineRule="auto"/>
        <w:jc w:val="both"/>
        <w:rPr>
          <w:rFonts w:ascii="Times New Roman" w:eastAsia="Times New Roman" w:hAnsi="Times New Roman" w:cs="Times New Roman"/>
          <w:sz w:val="24"/>
          <w:szCs w:val="24"/>
        </w:rPr>
      </w:pPr>
    </w:p>
    <w:p w14:paraId="5BB11B7C" w14:textId="0FF01DEB" w:rsidR="00DA1E0F" w:rsidRPr="005315E3" w:rsidRDefault="0039608A" w:rsidP="0039608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000CE0" w14:textId="77777777" w:rsidR="00DA1E0F" w:rsidRPr="005315E3" w:rsidRDefault="00735C55" w:rsidP="00D8742F">
      <w:pPr>
        <w:numPr>
          <w:ilvl w:val="3"/>
          <w:numId w:val="20"/>
        </w:numPr>
        <w:pBdr>
          <w:top w:val="nil"/>
          <w:left w:val="nil"/>
          <w:bottom w:val="nil"/>
          <w:right w:val="nil"/>
          <w:between w:val="nil"/>
        </w:pBdr>
        <w:tabs>
          <w:tab w:val="center" w:pos="4680"/>
          <w:tab w:val="right" w:pos="9360"/>
          <w:tab w:val="center" w:pos="4513"/>
          <w:tab w:val="right" w:pos="9026"/>
        </w:tabs>
        <w:spacing w:after="0" w:line="360" w:lineRule="auto"/>
        <w:ind w:left="709" w:hanging="99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Thực thể:  Chi tiết phiếu đặt trước</w:t>
      </w:r>
    </w:p>
    <w:p w14:paraId="00000CE1"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ChiTietPDT</w:t>
      </w:r>
    </w:p>
    <w:p w14:paraId="00000CE2"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thực thể đại diện cho hai thực thể là phiếu đặt trước và phòng. Trong đó, thực thể này sẽ liệt kê các phòng sẽ có thể được sử dụng trong một khoảng thời gian nhất định.</w:t>
      </w:r>
    </w:p>
    <w:tbl>
      <w:tblPr>
        <w:tblStyle w:val="affff5"/>
        <w:tblW w:w="9640" w:type="dxa"/>
        <w:tblInd w:w="-289" w:type="dxa"/>
        <w:tblLayout w:type="fixed"/>
        <w:tblLook w:val="0400" w:firstRow="0" w:lastRow="0" w:firstColumn="0" w:lastColumn="0" w:noHBand="0" w:noVBand="1"/>
      </w:tblPr>
      <w:tblGrid>
        <w:gridCol w:w="710"/>
        <w:gridCol w:w="1984"/>
        <w:gridCol w:w="1843"/>
        <w:gridCol w:w="1559"/>
        <w:gridCol w:w="3544"/>
      </w:tblGrid>
      <w:tr w:rsidR="00DA1E0F" w:rsidRPr="005315E3" w14:paraId="763B6068" w14:textId="77777777">
        <w:trPr>
          <w:trHeight w:val="1322"/>
        </w:trPr>
        <w:tc>
          <w:tcPr>
            <w:tcW w:w="609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E3"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ChiTietPDT</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7178C7" w14:textId="77777777" w:rsidR="0039608A" w:rsidRPr="005315E3" w:rsidRDefault="0039608A" w:rsidP="0039608A">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lập: </w:t>
            </w:r>
            <w:r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CE8" w14:textId="27333034" w:rsidR="00DA1E0F" w:rsidRPr="005315E3" w:rsidRDefault="0039608A" w:rsidP="0039608A">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5EEE741C" w14:textId="77777777">
        <w:trPr>
          <w:trHeight w:val="132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E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EA"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EB"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E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E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7CE93999" w14:textId="77777777">
        <w:trPr>
          <w:trHeight w:val="169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E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EF"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phiếu đặt trước.</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maPDT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2"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1A53A436" w14:textId="77777777">
        <w:trPr>
          <w:trHeight w:val="1178"/>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F4"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phòng.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maPhong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7"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15CF6863" w14:textId="77777777">
        <w:trPr>
          <w:trHeight w:val="178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3</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F9"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nhận phòng.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ngayNP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B"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Ngày dự kiến khách hàng sẽ nhận phòng</w:t>
            </w:r>
          </w:p>
        </w:tc>
      </w:tr>
      <w:tr w:rsidR="00DA1E0F" w:rsidRPr="005315E3" w14:paraId="50E45D5A" w14:textId="77777777">
        <w:trPr>
          <w:trHeight w:val="178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D"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w:t>
            </w:r>
          </w:p>
        </w:tc>
        <w:tc>
          <w:tcPr>
            <w:tcW w:w="1984" w:type="dxa"/>
            <w:tcBorders>
              <w:top w:val="single" w:sz="4" w:space="0" w:color="000000"/>
              <w:left w:val="single" w:sz="4" w:space="0" w:color="000000"/>
              <w:bottom w:val="single" w:sz="4" w:space="0" w:color="000000"/>
              <w:right w:val="single" w:sz="4" w:space="0" w:color="000000"/>
            </w:tcBorders>
            <w:vAlign w:val="center"/>
          </w:tcPr>
          <w:p w14:paraId="00000CFE"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trả phòng dự kiến</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CFF"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ngayTPDD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00"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0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Thế hiện ngày dự kiến khách hàng đặt phòng sẽ trả phòng, khách hàng có thể thực hiện trả phòng trước, trong, hoặc sau ngày này.</w:t>
            </w:r>
          </w:p>
        </w:tc>
      </w:tr>
    </w:tbl>
    <w:p w14:paraId="00000D02" w14:textId="7A22CA66" w:rsidR="0039608A" w:rsidRDefault="0039608A" w:rsidP="00643281">
      <w:pPr>
        <w:spacing w:after="0" w:line="240" w:lineRule="auto"/>
        <w:jc w:val="both"/>
        <w:rPr>
          <w:rFonts w:ascii="Times New Roman" w:eastAsia="Times New Roman" w:hAnsi="Times New Roman" w:cs="Times New Roman"/>
          <w:sz w:val="24"/>
          <w:szCs w:val="24"/>
        </w:rPr>
      </w:pPr>
    </w:p>
    <w:p w14:paraId="23BBB42D" w14:textId="77777777" w:rsidR="0039608A" w:rsidRDefault="0039608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0961EA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D03" w14:textId="449CB66D" w:rsidR="00DA1E0F" w:rsidRPr="005315E3" w:rsidRDefault="00735C55" w:rsidP="00D8742F">
      <w:pPr>
        <w:numPr>
          <w:ilvl w:val="3"/>
          <w:numId w:val="20"/>
        </w:numPr>
        <w:pBdr>
          <w:top w:val="nil"/>
          <w:left w:val="nil"/>
          <w:bottom w:val="nil"/>
          <w:right w:val="nil"/>
          <w:between w:val="nil"/>
        </w:pBdr>
        <w:tabs>
          <w:tab w:val="center" w:pos="4680"/>
          <w:tab w:val="right" w:pos="9360"/>
          <w:tab w:val="center" w:pos="4513"/>
          <w:tab w:val="right" w:pos="9026"/>
        </w:tabs>
        <w:spacing w:after="0" w:line="360" w:lineRule="auto"/>
        <w:ind w:left="851" w:hanging="99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 xml:space="preserve">Thực </w:t>
      </w:r>
      <w:r w:rsidR="0039608A" w:rsidRPr="005315E3">
        <w:rPr>
          <w:rFonts w:ascii="Times New Roman" w:eastAsia="Times New Roman" w:hAnsi="Times New Roman" w:cs="Times New Roman"/>
          <w:color w:val="000000"/>
          <w:sz w:val="26"/>
          <w:szCs w:val="26"/>
        </w:rPr>
        <w:t>thể:</w:t>
      </w:r>
      <w:r w:rsidRPr="005315E3">
        <w:rPr>
          <w:rFonts w:ascii="Times New Roman" w:eastAsia="Times New Roman" w:hAnsi="Times New Roman" w:cs="Times New Roman"/>
          <w:color w:val="000000"/>
          <w:sz w:val="26"/>
          <w:szCs w:val="26"/>
        </w:rPr>
        <w:t xml:space="preserve">  Phiếu thuê phòng</w:t>
      </w:r>
    </w:p>
    <w:p w14:paraId="00000D04"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PhieuThuePhong</w:t>
      </w:r>
    </w:p>
    <w:p w14:paraId="00000D05"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thực thể được thiết lập khi khách hàng thuê phòng tại khách sạn.</w:t>
      </w:r>
    </w:p>
    <w:p w14:paraId="00000D06" w14:textId="77777777" w:rsidR="00DA1E0F" w:rsidRPr="005315E3" w:rsidRDefault="00DA1E0F" w:rsidP="00643281">
      <w:pPr>
        <w:pBdr>
          <w:top w:val="nil"/>
          <w:left w:val="nil"/>
          <w:bottom w:val="nil"/>
          <w:right w:val="nil"/>
          <w:between w:val="nil"/>
        </w:pBdr>
        <w:tabs>
          <w:tab w:val="center" w:pos="4680"/>
          <w:tab w:val="right" w:pos="9360"/>
        </w:tabs>
        <w:spacing w:after="0" w:line="276" w:lineRule="auto"/>
        <w:jc w:val="both"/>
        <w:rPr>
          <w:rFonts w:ascii="Times New Roman" w:eastAsia="Times New Roman" w:hAnsi="Times New Roman" w:cs="Times New Roman"/>
          <w:color w:val="000000"/>
          <w:sz w:val="24"/>
          <w:szCs w:val="24"/>
        </w:rPr>
      </w:pPr>
    </w:p>
    <w:tbl>
      <w:tblPr>
        <w:tblStyle w:val="affff6"/>
        <w:tblW w:w="9640" w:type="dxa"/>
        <w:tblInd w:w="-289" w:type="dxa"/>
        <w:tblLayout w:type="fixed"/>
        <w:tblLook w:val="0400" w:firstRow="0" w:lastRow="0" w:firstColumn="0" w:lastColumn="0" w:noHBand="0" w:noVBand="1"/>
      </w:tblPr>
      <w:tblGrid>
        <w:gridCol w:w="710"/>
        <w:gridCol w:w="2107"/>
        <w:gridCol w:w="1820"/>
        <w:gridCol w:w="1459"/>
        <w:gridCol w:w="3544"/>
      </w:tblGrid>
      <w:tr w:rsidR="00DA1E0F" w:rsidRPr="005315E3" w14:paraId="63DE3928" w14:textId="77777777">
        <w:trPr>
          <w:trHeight w:val="1016"/>
        </w:trPr>
        <w:tc>
          <w:tcPr>
            <w:tcW w:w="609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07"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PhieuThuePhong</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152AA4" w14:textId="77777777" w:rsidR="0039608A" w:rsidRPr="005315E3" w:rsidRDefault="0039608A" w:rsidP="0039608A">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lập: </w:t>
            </w:r>
            <w:r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D0C" w14:textId="7E11957D" w:rsidR="00DA1E0F" w:rsidRPr="005315E3" w:rsidRDefault="0039608A" w:rsidP="0039608A">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5F43B036" w14:textId="77777777">
        <w:trPr>
          <w:trHeight w:val="1016"/>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0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2107" w:type="dxa"/>
            <w:tcBorders>
              <w:top w:val="single" w:sz="4" w:space="0" w:color="000000"/>
              <w:left w:val="single" w:sz="4" w:space="0" w:color="000000"/>
              <w:bottom w:val="single" w:sz="4" w:space="0" w:color="000000"/>
              <w:right w:val="single" w:sz="4" w:space="0" w:color="000000"/>
            </w:tcBorders>
            <w:vAlign w:val="center"/>
          </w:tcPr>
          <w:p w14:paraId="00000D0E"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0F"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1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11"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42CBEB0C" w14:textId="77777777">
        <w:trPr>
          <w:trHeight w:val="197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1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2107" w:type="dxa"/>
            <w:tcBorders>
              <w:top w:val="single" w:sz="4" w:space="0" w:color="000000"/>
              <w:left w:val="single" w:sz="4" w:space="0" w:color="000000"/>
              <w:bottom w:val="single" w:sz="4" w:space="0" w:color="000000"/>
              <w:right w:val="single" w:sz="4" w:space="0" w:color="000000"/>
            </w:tcBorders>
            <w:vAlign w:val="center"/>
          </w:tcPr>
          <w:p w14:paraId="00000D13"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phiếu thuê phòng.</w:t>
            </w:r>
          </w:p>
        </w:tc>
        <w:tc>
          <w:tcPr>
            <w:tcW w:w="1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1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maPTP</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1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16" w14:textId="77777777" w:rsidR="00DA1E0F" w:rsidRPr="005315E3" w:rsidRDefault="00735C55" w:rsidP="00643281">
            <w:pPr>
              <w:spacing w:after="0" w:line="240" w:lineRule="auto"/>
              <w:ind w:left="720"/>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Mã số phiếu thuê phòng</w:t>
            </w:r>
          </w:p>
        </w:tc>
      </w:tr>
      <w:tr w:rsidR="00DA1E0F" w:rsidRPr="005315E3" w14:paraId="240506A0" w14:textId="77777777">
        <w:trPr>
          <w:trHeight w:val="152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17"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2107" w:type="dxa"/>
            <w:tcBorders>
              <w:top w:val="single" w:sz="4" w:space="0" w:color="000000"/>
              <w:left w:val="single" w:sz="4" w:space="0" w:color="000000"/>
              <w:bottom w:val="single" w:sz="4" w:space="0" w:color="000000"/>
              <w:right w:val="single" w:sz="4" w:space="0" w:color="000000"/>
            </w:tcBorders>
            <w:vAlign w:val="center"/>
          </w:tcPr>
          <w:p w14:paraId="00000D1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Tổng tiền phòng.</w:t>
            </w:r>
          </w:p>
        </w:tc>
        <w:tc>
          <w:tcPr>
            <w:tcW w:w="1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1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tongTienPhong</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1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 xml:space="preserve">Số </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1B"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Tổng chi phí thuê phòng.</w:t>
            </w:r>
          </w:p>
        </w:tc>
      </w:tr>
    </w:tbl>
    <w:p w14:paraId="00000D1C" w14:textId="419DDA88" w:rsidR="0039608A" w:rsidRDefault="0039608A" w:rsidP="00643281">
      <w:pPr>
        <w:spacing w:after="0" w:line="240" w:lineRule="auto"/>
        <w:jc w:val="both"/>
        <w:rPr>
          <w:rFonts w:ascii="Times New Roman" w:hAnsi="Times New Roman" w:cs="Times New Roman"/>
          <w:sz w:val="24"/>
          <w:szCs w:val="24"/>
        </w:rPr>
      </w:pPr>
    </w:p>
    <w:p w14:paraId="5FD57C61" w14:textId="77777777" w:rsidR="0039608A" w:rsidRDefault="0039608A">
      <w:pPr>
        <w:rPr>
          <w:rFonts w:ascii="Times New Roman" w:hAnsi="Times New Roman" w:cs="Times New Roman"/>
          <w:sz w:val="24"/>
          <w:szCs w:val="24"/>
        </w:rPr>
      </w:pPr>
      <w:r>
        <w:rPr>
          <w:rFonts w:ascii="Times New Roman" w:hAnsi="Times New Roman" w:cs="Times New Roman"/>
          <w:sz w:val="24"/>
          <w:szCs w:val="24"/>
        </w:rPr>
        <w:br w:type="page"/>
      </w:r>
    </w:p>
    <w:p w14:paraId="4CE328B7" w14:textId="77777777" w:rsidR="00DA1E0F" w:rsidRPr="005315E3" w:rsidRDefault="00DA1E0F" w:rsidP="00643281">
      <w:pPr>
        <w:spacing w:after="0" w:line="240" w:lineRule="auto"/>
        <w:jc w:val="both"/>
        <w:rPr>
          <w:rFonts w:ascii="Times New Roman" w:hAnsi="Times New Roman" w:cs="Times New Roman"/>
          <w:sz w:val="24"/>
          <w:szCs w:val="24"/>
        </w:rPr>
      </w:pPr>
    </w:p>
    <w:p w14:paraId="00000D1D" w14:textId="669F6440" w:rsidR="00DA1E0F" w:rsidRPr="005315E3" w:rsidRDefault="00735C55" w:rsidP="00D8742F">
      <w:pPr>
        <w:numPr>
          <w:ilvl w:val="3"/>
          <w:numId w:val="20"/>
        </w:numPr>
        <w:pBdr>
          <w:top w:val="nil"/>
          <w:left w:val="nil"/>
          <w:bottom w:val="nil"/>
          <w:right w:val="nil"/>
          <w:between w:val="nil"/>
        </w:pBdr>
        <w:tabs>
          <w:tab w:val="center" w:pos="4680"/>
          <w:tab w:val="right" w:pos="9360"/>
          <w:tab w:val="center" w:pos="4513"/>
          <w:tab w:val="right" w:pos="9026"/>
        </w:tabs>
        <w:spacing w:after="0" w:line="360" w:lineRule="auto"/>
        <w:ind w:left="709" w:hanging="99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 xml:space="preserve">Thực </w:t>
      </w:r>
      <w:r w:rsidR="0039608A" w:rsidRPr="005315E3">
        <w:rPr>
          <w:rFonts w:ascii="Times New Roman" w:eastAsia="Times New Roman" w:hAnsi="Times New Roman" w:cs="Times New Roman"/>
          <w:color w:val="000000"/>
          <w:sz w:val="26"/>
          <w:szCs w:val="26"/>
        </w:rPr>
        <w:t>thể:</w:t>
      </w:r>
      <w:r w:rsidRPr="005315E3">
        <w:rPr>
          <w:rFonts w:ascii="Times New Roman" w:eastAsia="Times New Roman" w:hAnsi="Times New Roman" w:cs="Times New Roman"/>
          <w:color w:val="000000"/>
          <w:sz w:val="26"/>
          <w:szCs w:val="26"/>
        </w:rPr>
        <w:t xml:space="preserve"> Chi tiết phiếu thuê phòng</w:t>
      </w:r>
    </w:p>
    <w:p w14:paraId="00000D1E"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ChiTietPTP</w:t>
      </w:r>
    </w:p>
    <w:p w14:paraId="00000D1F"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thực thể đại diện cho hai thực thể là phiếu đặt phòng và phòng. Trong đó, thực thể này sẽ liệt kê các phòng được sử dụng trong một khoảng thời gian nhất định.</w:t>
      </w:r>
    </w:p>
    <w:p w14:paraId="00000D20" w14:textId="77777777" w:rsidR="00DA1E0F" w:rsidRPr="005315E3" w:rsidRDefault="00DA1E0F"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jc w:val="both"/>
        <w:rPr>
          <w:rFonts w:ascii="Times New Roman" w:eastAsia="Times New Roman" w:hAnsi="Times New Roman" w:cs="Times New Roman"/>
          <w:color w:val="000000"/>
          <w:sz w:val="24"/>
          <w:szCs w:val="24"/>
        </w:rPr>
      </w:pPr>
    </w:p>
    <w:tbl>
      <w:tblPr>
        <w:tblStyle w:val="affff7"/>
        <w:tblW w:w="9640" w:type="dxa"/>
        <w:tblInd w:w="-289" w:type="dxa"/>
        <w:tblLayout w:type="fixed"/>
        <w:tblLook w:val="0400" w:firstRow="0" w:lastRow="0" w:firstColumn="0" w:lastColumn="0" w:noHBand="0" w:noVBand="1"/>
      </w:tblPr>
      <w:tblGrid>
        <w:gridCol w:w="710"/>
        <w:gridCol w:w="2323"/>
        <w:gridCol w:w="1646"/>
        <w:gridCol w:w="1470"/>
        <w:gridCol w:w="3491"/>
      </w:tblGrid>
      <w:tr w:rsidR="00DA1E0F" w:rsidRPr="005315E3" w14:paraId="6FDBE4BD" w14:textId="77777777">
        <w:tc>
          <w:tcPr>
            <w:tcW w:w="6149"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21"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ChiTietPTP</w:t>
            </w:r>
          </w:p>
        </w:tc>
        <w:tc>
          <w:tcPr>
            <w:tcW w:w="3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0C8AC" w14:textId="77777777" w:rsidR="0039608A" w:rsidRPr="005315E3" w:rsidRDefault="0039608A" w:rsidP="0039608A">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lập: </w:t>
            </w:r>
            <w:r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D26" w14:textId="32AF276E" w:rsidR="00DA1E0F" w:rsidRPr="005315E3" w:rsidRDefault="0039608A" w:rsidP="0039608A">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61E324D6" w14:textId="77777777">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27"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2323" w:type="dxa"/>
            <w:tcBorders>
              <w:top w:val="single" w:sz="4" w:space="0" w:color="000000"/>
              <w:left w:val="single" w:sz="4" w:space="0" w:color="000000"/>
              <w:bottom w:val="single" w:sz="4" w:space="0" w:color="000000"/>
              <w:right w:val="single" w:sz="4" w:space="0" w:color="000000"/>
            </w:tcBorders>
            <w:vAlign w:val="center"/>
          </w:tcPr>
          <w:p w14:paraId="00000D28"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2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2A"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2B"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62092172" w14:textId="77777777">
        <w:trPr>
          <w:trHeight w:val="1628"/>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2C"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1</w:t>
            </w:r>
          </w:p>
        </w:tc>
        <w:tc>
          <w:tcPr>
            <w:tcW w:w="2323" w:type="dxa"/>
            <w:tcBorders>
              <w:top w:val="single" w:sz="4" w:space="0" w:color="000000"/>
              <w:left w:val="single" w:sz="4" w:space="0" w:color="000000"/>
              <w:bottom w:val="single" w:sz="4" w:space="0" w:color="000000"/>
              <w:right w:val="single" w:sz="4" w:space="0" w:color="000000"/>
            </w:tcBorders>
            <w:vAlign w:val="center"/>
          </w:tcPr>
          <w:p w14:paraId="00000D2D"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phiếu thuê phòng.</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2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maPTP</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2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0"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13550E59" w14:textId="77777777">
        <w:trPr>
          <w:trHeight w:val="125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1"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2</w:t>
            </w:r>
          </w:p>
        </w:tc>
        <w:tc>
          <w:tcPr>
            <w:tcW w:w="2323" w:type="dxa"/>
            <w:tcBorders>
              <w:top w:val="single" w:sz="4" w:space="0" w:color="000000"/>
              <w:left w:val="single" w:sz="4" w:space="0" w:color="000000"/>
              <w:bottom w:val="single" w:sz="4" w:space="0" w:color="000000"/>
              <w:right w:val="single" w:sz="4" w:space="0" w:color="000000"/>
            </w:tcBorders>
            <w:vAlign w:val="center"/>
          </w:tcPr>
          <w:p w14:paraId="00000D32"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phòng.</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maPhong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5"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41143071" w14:textId="77777777">
        <w:trPr>
          <w:trHeight w:val="1268"/>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6"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3</w:t>
            </w:r>
          </w:p>
        </w:tc>
        <w:tc>
          <w:tcPr>
            <w:tcW w:w="2323" w:type="dxa"/>
            <w:tcBorders>
              <w:top w:val="single" w:sz="4" w:space="0" w:color="000000"/>
              <w:left w:val="single" w:sz="4" w:space="0" w:color="000000"/>
              <w:bottom w:val="single" w:sz="4" w:space="0" w:color="000000"/>
              <w:right w:val="single" w:sz="4" w:space="0" w:color="000000"/>
            </w:tcBorders>
            <w:vAlign w:val="center"/>
          </w:tcPr>
          <w:p w14:paraId="00000D37"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nhận phòng.</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8"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ngayNP</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p>
        </w:tc>
        <w:tc>
          <w:tcPr>
            <w:tcW w:w="3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A"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Ngày khách hàng nhận phòng thực tế.</w:t>
            </w:r>
          </w:p>
        </w:tc>
      </w:tr>
      <w:tr w:rsidR="00DA1E0F" w:rsidRPr="005315E3" w14:paraId="3E933D29" w14:textId="77777777">
        <w:trPr>
          <w:trHeight w:val="170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B"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4</w:t>
            </w:r>
          </w:p>
        </w:tc>
        <w:tc>
          <w:tcPr>
            <w:tcW w:w="2323" w:type="dxa"/>
            <w:tcBorders>
              <w:top w:val="single" w:sz="4" w:space="0" w:color="000000"/>
              <w:left w:val="single" w:sz="4" w:space="0" w:color="000000"/>
              <w:bottom w:val="single" w:sz="4" w:space="0" w:color="000000"/>
              <w:right w:val="single" w:sz="4" w:space="0" w:color="000000"/>
            </w:tcBorders>
            <w:vAlign w:val="center"/>
          </w:tcPr>
          <w:p w14:paraId="00000D3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trả phòng thực tế.</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D"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ngayTPTT</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E"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Ngày</w:t>
            </w:r>
          </w:p>
        </w:tc>
        <w:tc>
          <w:tcPr>
            <w:tcW w:w="3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3F"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Thể hiện ngày thực tế mà khách hàng đặt phòng thực hiện trả phòng.</w:t>
            </w:r>
          </w:p>
        </w:tc>
      </w:tr>
      <w:tr w:rsidR="00DA1E0F" w:rsidRPr="005315E3" w14:paraId="319E2D21" w14:textId="77777777">
        <w:trPr>
          <w:trHeight w:val="188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40"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5</w:t>
            </w:r>
          </w:p>
        </w:tc>
        <w:tc>
          <w:tcPr>
            <w:tcW w:w="2323" w:type="dxa"/>
            <w:tcBorders>
              <w:top w:val="single" w:sz="4" w:space="0" w:color="000000"/>
              <w:left w:val="single" w:sz="4" w:space="0" w:color="000000"/>
              <w:bottom w:val="single" w:sz="4" w:space="0" w:color="000000"/>
              <w:right w:val="single" w:sz="4" w:space="0" w:color="000000"/>
            </w:tcBorders>
            <w:vAlign w:val="center"/>
          </w:tcPr>
          <w:p w14:paraId="00000D41"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Số lượng khách trong phòng.</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42"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slNguoi</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43"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color w:val="000000"/>
                <w:sz w:val="26"/>
                <w:szCs w:val="26"/>
              </w:rPr>
              <w:t>Số.</w:t>
            </w:r>
          </w:p>
        </w:tc>
        <w:tc>
          <w:tcPr>
            <w:tcW w:w="3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44"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p w14:paraId="00000D45"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Các trường giá trị này là thành phần quyết định giá trị của thuộc tính phuThu</w:t>
            </w:r>
          </w:p>
          <w:p w14:paraId="00000D46" w14:textId="77777777" w:rsidR="00DA1E0F" w:rsidRPr="005315E3" w:rsidRDefault="00DA1E0F" w:rsidP="00643281">
            <w:pPr>
              <w:spacing w:after="0" w:line="240" w:lineRule="auto"/>
              <w:jc w:val="both"/>
              <w:rPr>
                <w:rFonts w:ascii="Times New Roman" w:eastAsia="Times New Roman" w:hAnsi="Times New Roman" w:cs="Times New Roman"/>
                <w:sz w:val="26"/>
                <w:szCs w:val="26"/>
              </w:rPr>
            </w:pPr>
          </w:p>
        </w:tc>
      </w:tr>
      <w:tr w:rsidR="00DA1E0F" w:rsidRPr="005315E3" w14:paraId="1C361FA9" w14:textId="77777777">
        <w:trPr>
          <w:trHeight w:val="375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4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lastRenderedPageBreak/>
              <w:t>7</w:t>
            </w:r>
          </w:p>
        </w:tc>
        <w:tc>
          <w:tcPr>
            <w:tcW w:w="2323" w:type="dxa"/>
            <w:tcBorders>
              <w:top w:val="single" w:sz="4" w:space="0" w:color="000000"/>
              <w:left w:val="single" w:sz="4" w:space="0" w:color="000000"/>
              <w:bottom w:val="single" w:sz="4" w:space="0" w:color="000000"/>
              <w:right w:val="single" w:sz="4" w:space="0" w:color="000000"/>
            </w:tcBorders>
            <w:vAlign w:val="center"/>
          </w:tcPr>
          <w:p w14:paraId="00000D4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Phụ thu.</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4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phuThu</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4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w:t>
            </w:r>
          </w:p>
        </w:tc>
        <w:tc>
          <w:tcPr>
            <w:tcW w:w="3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4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      Phụ thu sẽ dành trong trường hợp kê thêm giường đối với phòng 2 người hoặc 4 người. Riêng đối với phòng có khách là người nước ngoài cũng phụ thu thêm. Trường phụ thu chỉ có thể là số thực với tối đa hai chữ số sau phần thập phân.</w:t>
            </w:r>
          </w:p>
        </w:tc>
      </w:tr>
    </w:tbl>
    <w:p w14:paraId="00000D4C" w14:textId="0488829A"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D4D" w14:textId="77777777" w:rsidR="00DA1E0F" w:rsidRPr="005315E3" w:rsidRDefault="00735C55" w:rsidP="00D8742F">
      <w:pPr>
        <w:numPr>
          <w:ilvl w:val="3"/>
          <w:numId w:val="20"/>
        </w:numPr>
        <w:pBdr>
          <w:top w:val="nil"/>
          <w:left w:val="nil"/>
          <w:bottom w:val="nil"/>
          <w:right w:val="nil"/>
          <w:between w:val="nil"/>
        </w:pBdr>
        <w:tabs>
          <w:tab w:val="center" w:pos="4680"/>
          <w:tab w:val="right" w:pos="9360"/>
          <w:tab w:val="center" w:pos="4513"/>
          <w:tab w:val="right" w:pos="9026"/>
        </w:tabs>
        <w:spacing w:after="0" w:line="360" w:lineRule="auto"/>
        <w:ind w:left="851" w:hanging="993"/>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Thực thể:  Hóa đơn</w:t>
      </w:r>
    </w:p>
    <w:p w14:paraId="00000D4E"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HoaDon</w:t>
      </w:r>
    </w:p>
    <w:p w14:paraId="00000D4F"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mối kết hợp: là thực thể đại diện cho hóa đơn khi khách hàng tiến hành thanh toán về phiếu dịch vụ hay phiếu thuê phòng hay cả hai.</w:t>
      </w:r>
    </w:p>
    <w:tbl>
      <w:tblPr>
        <w:tblStyle w:val="affff8"/>
        <w:tblW w:w="9640" w:type="dxa"/>
        <w:tblInd w:w="-289" w:type="dxa"/>
        <w:tblLayout w:type="fixed"/>
        <w:tblLook w:val="0400" w:firstRow="0" w:lastRow="0" w:firstColumn="0" w:lastColumn="0" w:noHBand="0" w:noVBand="1"/>
      </w:tblPr>
      <w:tblGrid>
        <w:gridCol w:w="710"/>
        <w:gridCol w:w="2115"/>
        <w:gridCol w:w="1854"/>
        <w:gridCol w:w="1559"/>
        <w:gridCol w:w="3402"/>
      </w:tblGrid>
      <w:tr w:rsidR="00DA1E0F" w:rsidRPr="005315E3" w14:paraId="6369539C" w14:textId="77777777">
        <w:tc>
          <w:tcPr>
            <w:tcW w:w="623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50"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HoaDon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A5F436" w14:textId="77777777" w:rsidR="0039608A" w:rsidRPr="005315E3" w:rsidRDefault="0039608A" w:rsidP="0039608A">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lập: </w:t>
            </w:r>
            <w:r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D55" w14:textId="25966C79" w:rsidR="00DA1E0F" w:rsidRPr="005315E3" w:rsidRDefault="0039608A" w:rsidP="0039608A">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5AB970DF" w14:textId="77777777">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56"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2115" w:type="dxa"/>
            <w:tcBorders>
              <w:top w:val="single" w:sz="4" w:space="0" w:color="000000"/>
              <w:left w:val="single" w:sz="4" w:space="0" w:color="000000"/>
              <w:bottom w:val="single" w:sz="4" w:space="0" w:color="000000"/>
              <w:right w:val="single" w:sz="4" w:space="0" w:color="000000"/>
            </w:tcBorders>
            <w:vAlign w:val="center"/>
          </w:tcPr>
          <w:p w14:paraId="00000D57"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58"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5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5A"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172BF5C1" w14:textId="77777777">
        <w:trPr>
          <w:trHeight w:val="114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5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2115" w:type="dxa"/>
            <w:tcBorders>
              <w:top w:val="single" w:sz="4" w:space="0" w:color="000000"/>
              <w:left w:val="single" w:sz="4" w:space="0" w:color="000000"/>
              <w:bottom w:val="single" w:sz="4" w:space="0" w:color="000000"/>
              <w:right w:val="single" w:sz="4" w:space="0" w:color="000000"/>
            </w:tcBorders>
            <w:vAlign w:val="center"/>
          </w:tcPr>
          <w:p w14:paraId="00000D5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hóa đơn.</w:t>
            </w:r>
          </w:p>
        </w:tc>
        <w:tc>
          <w:tcPr>
            <w:tcW w:w="1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5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maHD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5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5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số của hóa đơn</w:t>
            </w:r>
          </w:p>
        </w:tc>
      </w:tr>
      <w:tr w:rsidR="00DA1E0F" w:rsidRPr="005315E3" w14:paraId="0C7F9F52" w14:textId="77777777">
        <w:trPr>
          <w:trHeight w:val="134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6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2115" w:type="dxa"/>
            <w:tcBorders>
              <w:top w:val="single" w:sz="4" w:space="0" w:color="000000"/>
              <w:left w:val="single" w:sz="4" w:space="0" w:color="000000"/>
              <w:bottom w:val="single" w:sz="4" w:space="0" w:color="000000"/>
              <w:right w:val="single" w:sz="4" w:space="0" w:color="000000"/>
            </w:tcBorders>
            <w:vAlign w:val="center"/>
          </w:tcPr>
          <w:p w14:paraId="00000D61"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Tổng tiền.</w:t>
            </w:r>
          </w:p>
        </w:tc>
        <w:tc>
          <w:tcPr>
            <w:tcW w:w="1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6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tongTien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6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Số </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64"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Tổng chi phí của hóa đơn bao gồm tiền thuê phòng, tiền dịch vụ, phụ thu (nếu có).</w:t>
            </w:r>
          </w:p>
        </w:tc>
      </w:tr>
      <w:tr w:rsidR="00DA1E0F" w:rsidRPr="005315E3" w14:paraId="170FB4BB" w14:textId="77777777">
        <w:trPr>
          <w:trHeight w:val="151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6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2115" w:type="dxa"/>
            <w:tcBorders>
              <w:top w:val="single" w:sz="4" w:space="0" w:color="000000"/>
              <w:left w:val="single" w:sz="4" w:space="0" w:color="000000"/>
              <w:bottom w:val="single" w:sz="4" w:space="0" w:color="000000"/>
              <w:right w:val="single" w:sz="4" w:space="0" w:color="000000"/>
            </w:tcBorders>
            <w:vAlign w:val="center"/>
          </w:tcPr>
          <w:p w14:paraId="00000D66"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thanh toán.</w:t>
            </w:r>
          </w:p>
        </w:tc>
        <w:tc>
          <w:tcPr>
            <w:tcW w:w="1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6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6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69" w14:textId="77777777" w:rsidR="00DA1E0F" w:rsidRPr="005315E3" w:rsidRDefault="00735C55" w:rsidP="00643281">
            <w:pPr>
              <w:spacing w:after="0" w:line="240" w:lineRule="auto"/>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Ngày hóa đơn được khách hàng thanh toán</w:t>
            </w:r>
          </w:p>
        </w:tc>
      </w:tr>
    </w:tbl>
    <w:p w14:paraId="00000D6A" w14:textId="578B487F" w:rsidR="0039608A" w:rsidRDefault="0039608A" w:rsidP="00643281">
      <w:pPr>
        <w:spacing w:after="0" w:line="240" w:lineRule="auto"/>
        <w:jc w:val="both"/>
        <w:rPr>
          <w:rFonts w:ascii="Times New Roman" w:eastAsia="Times New Roman" w:hAnsi="Times New Roman" w:cs="Times New Roman"/>
          <w:sz w:val="24"/>
          <w:szCs w:val="24"/>
        </w:rPr>
      </w:pPr>
    </w:p>
    <w:p w14:paraId="15691C30" w14:textId="77777777" w:rsidR="0039608A" w:rsidRDefault="0039608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DDA3761"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D6B" w14:textId="303E048C" w:rsidR="00DA1E0F" w:rsidRPr="005315E3" w:rsidRDefault="00735C55" w:rsidP="00D8742F">
      <w:pPr>
        <w:numPr>
          <w:ilvl w:val="3"/>
          <w:numId w:val="20"/>
        </w:numPr>
        <w:pBdr>
          <w:top w:val="nil"/>
          <w:left w:val="nil"/>
          <w:bottom w:val="nil"/>
          <w:right w:val="nil"/>
          <w:between w:val="nil"/>
        </w:pBdr>
        <w:tabs>
          <w:tab w:val="center" w:pos="4680"/>
          <w:tab w:val="right" w:pos="9360"/>
          <w:tab w:val="center" w:pos="4513"/>
          <w:tab w:val="right" w:pos="9026"/>
        </w:tabs>
        <w:spacing w:after="0" w:line="360" w:lineRule="auto"/>
        <w:ind w:left="851" w:hanging="99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 xml:space="preserve">Thực </w:t>
      </w:r>
      <w:r w:rsidR="0039608A" w:rsidRPr="005315E3">
        <w:rPr>
          <w:rFonts w:ascii="Times New Roman" w:eastAsia="Times New Roman" w:hAnsi="Times New Roman" w:cs="Times New Roman"/>
          <w:color w:val="000000"/>
          <w:sz w:val="26"/>
          <w:szCs w:val="26"/>
        </w:rPr>
        <w:t>thể:</w:t>
      </w:r>
      <w:r w:rsidRPr="005315E3">
        <w:rPr>
          <w:rFonts w:ascii="Times New Roman" w:eastAsia="Times New Roman" w:hAnsi="Times New Roman" w:cs="Times New Roman"/>
          <w:color w:val="000000"/>
          <w:sz w:val="26"/>
          <w:szCs w:val="26"/>
        </w:rPr>
        <w:t xml:space="preserve"> Quy định</w:t>
      </w:r>
    </w:p>
    <w:p w14:paraId="00000D6C"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426" w:hanging="426"/>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QuyDinh</w:t>
      </w:r>
    </w:p>
    <w:p w14:paraId="00000D6D"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426" w:hanging="426"/>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 xml:space="preserve">Mô tả thực thể/ mối kết hợp: là thực thể đại diện cho các quy định được áp dụng vận hành trong quá trình hoạt </w:t>
      </w:r>
      <w:r w:rsidRPr="005315E3">
        <w:rPr>
          <w:rFonts w:ascii="Times New Roman" w:eastAsia="Times New Roman" w:hAnsi="Times New Roman" w:cs="Times New Roman"/>
          <w:sz w:val="26"/>
          <w:szCs w:val="26"/>
        </w:rPr>
        <w:t>động</w:t>
      </w:r>
      <w:r w:rsidRPr="005315E3">
        <w:rPr>
          <w:rFonts w:ascii="Times New Roman" w:eastAsia="Times New Roman" w:hAnsi="Times New Roman" w:cs="Times New Roman"/>
          <w:color w:val="000000"/>
          <w:sz w:val="26"/>
          <w:szCs w:val="26"/>
        </w:rPr>
        <w:t xml:space="preserve"> của khách sạn, được thể hiện ra để người dùng có thể tra cứu để áp dụng thực hiện hoặc thay đổi các quy định.</w:t>
      </w:r>
    </w:p>
    <w:p w14:paraId="00000D6E"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276" w:lineRule="auto"/>
        <w:ind w:left="720"/>
        <w:jc w:val="both"/>
        <w:rPr>
          <w:rFonts w:ascii="Times New Roman" w:eastAsia="Times New Roman" w:hAnsi="Times New Roman" w:cs="Times New Roman"/>
          <w:color w:val="000000"/>
          <w:sz w:val="24"/>
          <w:szCs w:val="24"/>
        </w:rPr>
      </w:pPr>
    </w:p>
    <w:tbl>
      <w:tblPr>
        <w:tblStyle w:val="affff9"/>
        <w:tblW w:w="9640" w:type="dxa"/>
        <w:tblInd w:w="-289" w:type="dxa"/>
        <w:tblLayout w:type="fixed"/>
        <w:tblLook w:val="0400" w:firstRow="0" w:lastRow="0" w:firstColumn="0" w:lastColumn="0" w:noHBand="0" w:noVBand="1"/>
      </w:tblPr>
      <w:tblGrid>
        <w:gridCol w:w="710"/>
        <w:gridCol w:w="2126"/>
        <w:gridCol w:w="1843"/>
        <w:gridCol w:w="1559"/>
        <w:gridCol w:w="3402"/>
      </w:tblGrid>
      <w:tr w:rsidR="00DA1E0F" w:rsidRPr="005315E3" w14:paraId="5095164A" w14:textId="77777777">
        <w:trPr>
          <w:trHeight w:val="1070"/>
        </w:trPr>
        <w:tc>
          <w:tcPr>
            <w:tcW w:w="623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6F"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QuyDinh</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77798" w14:textId="77777777" w:rsidR="0039608A" w:rsidRPr="005315E3" w:rsidRDefault="0039608A" w:rsidP="0039608A">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lập: </w:t>
            </w:r>
            <w:r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D74" w14:textId="6383DEC1" w:rsidR="00DA1E0F" w:rsidRPr="005315E3" w:rsidRDefault="0039608A" w:rsidP="0039608A">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0285031B" w14:textId="77777777">
        <w:trPr>
          <w:trHeight w:val="107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7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2126" w:type="dxa"/>
            <w:tcBorders>
              <w:top w:val="single" w:sz="4" w:space="0" w:color="000000"/>
              <w:left w:val="single" w:sz="4" w:space="0" w:color="000000"/>
              <w:bottom w:val="single" w:sz="4" w:space="0" w:color="000000"/>
              <w:right w:val="single" w:sz="4" w:space="0" w:color="000000"/>
            </w:tcBorders>
            <w:vAlign w:val="center"/>
          </w:tcPr>
          <w:p w14:paraId="00000D76"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77"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78"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7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43D4DDB4" w14:textId="77777777">
        <w:trPr>
          <w:trHeight w:val="151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7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2126" w:type="dxa"/>
            <w:tcBorders>
              <w:top w:val="single" w:sz="4" w:space="0" w:color="000000"/>
              <w:left w:val="single" w:sz="4" w:space="0" w:color="000000"/>
              <w:bottom w:val="single" w:sz="4" w:space="0" w:color="000000"/>
              <w:right w:val="single" w:sz="4" w:space="0" w:color="000000"/>
            </w:tcBorders>
            <w:vAlign w:val="center"/>
          </w:tcPr>
          <w:p w14:paraId="00000D7B"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quy định.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7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maQD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7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7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số quy định</w:t>
            </w:r>
          </w:p>
        </w:tc>
      </w:tr>
      <w:tr w:rsidR="00DA1E0F" w:rsidRPr="005315E3" w14:paraId="584A1364" w14:textId="77777777">
        <w:trPr>
          <w:trHeight w:val="152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7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2126" w:type="dxa"/>
            <w:tcBorders>
              <w:top w:val="single" w:sz="4" w:space="0" w:color="000000"/>
              <w:left w:val="single" w:sz="4" w:space="0" w:color="000000"/>
              <w:bottom w:val="single" w:sz="4" w:space="0" w:color="000000"/>
              <w:right w:val="single" w:sz="4" w:space="0" w:color="000000"/>
            </w:tcBorders>
            <w:vAlign w:val="center"/>
          </w:tcPr>
          <w:p w14:paraId="00000D80"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quy định.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8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tenQD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8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Chuỗi</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8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Tên quy định</w:t>
            </w:r>
          </w:p>
        </w:tc>
      </w:tr>
      <w:tr w:rsidR="00DA1E0F" w:rsidRPr="005315E3" w14:paraId="2CD6BB5F" w14:textId="77777777">
        <w:trPr>
          <w:trHeight w:val="152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8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2126" w:type="dxa"/>
            <w:tcBorders>
              <w:top w:val="single" w:sz="4" w:space="0" w:color="000000"/>
              <w:left w:val="single" w:sz="4" w:space="0" w:color="000000"/>
              <w:bottom w:val="single" w:sz="4" w:space="0" w:color="000000"/>
              <w:right w:val="single" w:sz="4" w:space="0" w:color="000000"/>
            </w:tcBorders>
            <w:vAlign w:val="center"/>
          </w:tcPr>
          <w:p w14:paraId="00000D85"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Mô tả.</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8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moTa</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8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Chuỗi</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8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Sẽ mô tả các đặc điểm của các </w:t>
            </w:r>
            <w:r w:rsidRPr="005315E3">
              <w:rPr>
                <w:rFonts w:ascii="Times New Roman" w:eastAsia="Times New Roman" w:hAnsi="Times New Roman" w:cs="Times New Roman"/>
                <w:sz w:val="26"/>
                <w:szCs w:val="26"/>
              </w:rPr>
              <w:t>quy</w:t>
            </w:r>
            <w:r w:rsidRPr="005315E3">
              <w:rPr>
                <w:rFonts w:ascii="Times New Roman" w:eastAsia="Times New Roman" w:hAnsi="Times New Roman" w:cs="Times New Roman"/>
                <w:color w:val="000000"/>
                <w:sz w:val="26"/>
                <w:szCs w:val="26"/>
              </w:rPr>
              <w:t xml:space="preserve"> định để người dùng có thể nắm bắt được và thực hiện </w:t>
            </w:r>
            <w:proofErr w:type="gramStart"/>
            <w:r w:rsidRPr="005315E3">
              <w:rPr>
                <w:rFonts w:ascii="Times New Roman" w:eastAsia="Times New Roman" w:hAnsi="Times New Roman" w:cs="Times New Roman"/>
                <w:color w:val="000000"/>
                <w:sz w:val="26"/>
                <w:szCs w:val="26"/>
              </w:rPr>
              <w:t>tốt..</w:t>
            </w:r>
            <w:proofErr w:type="gramEnd"/>
          </w:p>
        </w:tc>
      </w:tr>
    </w:tbl>
    <w:p w14:paraId="00000D89"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360" w:lineRule="auto"/>
        <w:ind w:left="851"/>
        <w:jc w:val="both"/>
        <w:rPr>
          <w:rFonts w:ascii="Times New Roman" w:eastAsia="Times New Roman" w:hAnsi="Times New Roman" w:cs="Times New Roman"/>
          <w:color w:val="000000"/>
          <w:sz w:val="24"/>
          <w:szCs w:val="24"/>
        </w:rPr>
      </w:pPr>
    </w:p>
    <w:p w14:paraId="00000D8A"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360" w:lineRule="auto"/>
        <w:ind w:left="851"/>
        <w:jc w:val="both"/>
        <w:rPr>
          <w:rFonts w:ascii="Times New Roman" w:eastAsia="Times New Roman" w:hAnsi="Times New Roman" w:cs="Times New Roman"/>
          <w:color w:val="000000"/>
          <w:sz w:val="24"/>
          <w:szCs w:val="24"/>
        </w:rPr>
      </w:pPr>
    </w:p>
    <w:p w14:paraId="00000D8B"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360" w:lineRule="auto"/>
        <w:ind w:left="851"/>
        <w:jc w:val="both"/>
        <w:rPr>
          <w:rFonts w:ascii="Times New Roman" w:eastAsia="Times New Roman" w:hAnsi="Times New Roman" w:cs="Times New Roman"/>
          <w:color w:val="000000"/>
          <w:sz w:val="24"/>
          <w:szCs w:val="24"/>
        </w:rPr>
      </w:pPr>
    </w:p>
    <w:p w14:paraId="00000D8C"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360" w:lineRule="auto"/>
        <w:ind w:left="851"/>
        <w:jc w:val="both"/>
        <w:rPr>
          <w:rFonts w:ascii="Times New Roman" w:eastAsia="Times New Roman" w:hAnsi="Times New Roman" w:cs="Times New Roman"/>
          <w:color w:val="000000"/>
          <w:sz w:val="24"/>
          <w:szCs w:val="24"/>
        </w:rPr>
      </w:pPr>
    </w:p>
    <w:p w14:paraId="00000D8D"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360" w:lineRule="auto"/>
        <w:ind w:left="851"/>
        <w:jc w:val="both"/>
        <w:rPr>
          <w:rFonts w:ascii="Times New Roman" w:eastAsia="Times New Roman" w:hAnsi="Times New Roman" w:cs="Times New Roman"/>
          <w:color w:val="000000"/>
          <w:sz w:val="24"/>
          <w:szCs w:val="24"/>
        </w:rPr>
      </w:pPr>
    </w:p>
    <w:p w14:paraId="00000D8E"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360" w:lineRule="auto"/>
        <w:ind w:left="851"/>
        <w:jc w:val="both"/>
        <w:rPr>
          <w:rFonts w:ascii="Times New Roman" w:eastAsia="Times New Roman" w:hAnsi="Times New Roman" w:cs="Times New Roman"/>
          <w:color w:val="000000"/>
          <w:sz w:val="24"/>
          <w:szCs w:val="24"/>
        </w:rPr>
      </w:pPr>
    </w:p>
    <w:p w14:paraId="00000D8F" w14:textId="77777777" w:rsidR="00DA1E0F" w:rsidRPr="005315E3" w:rsidRDefault="00DA1E0F" w:rsidP="00643281">
      <w:pPr>
        <w:pBdr>
          <w:top w:val="nil"/>
          <w:left w:val="nil"/>
          <w:bottom w:val="nil"/>
          <w:right w:val="nil"/>
          <w:between w:val="nil"/>
        </w:pBdr>
        <w:tabs>
          <w:tab w:val="center" w:pos="4680"/>
          <w:tab w:val="right" w:pos="9360"/>
          <w:tab w:val="center" w:pos="4513"/>
          <w:tab w:val="right" w:pos="9026"/>
        </w:tabs>
        <w:spacing w:after="0" w:line="360" w:lineRule="auto"/>
        <w:ind w:left="851"/>
        <w:jc w:val="both"/>
        <w:rPr>
          <w:rFonts w:ascii="Times New Roman" w:eastAsia="Times New Roman" w:hAnsi="Times New Roman" w:cs="Times New Roman"/>
          <w:color w:val="000000"/>
          <w:sz w:val="24"/>
          <w:szCs w:val="24"/>
        </w:rPr>
      </w:pPr>
    </w:p>
    <w:p w14:paraId="00000D93" w14:textId="77777777" w:rsidR="00DA1E0F" w:rsidRPr="005315E3" w:rsidRDefault="00DA1E0F" w:rsidP="0039608A">
      <w:pPr>
        <w:pBdr>
          <w:top w:val="nil"/>
          <w:left w:val="nil"/>
          <w:bottom w:val="nil"/>
          <w:right w:val="nil"/>
          <w:between w:val="nil"/>
        </w:pBdr>
        <w:tabs>
          <w:tab w:val="center" w:pos="4680"/>
          <w:tab w:val="right" w:pos="9360"/>
          <w:tab w:val="center" w:pos="4513"/>
          <w:tab w:val="right" w:pos="9026"/>
        </w:tabs>
        <w:spacing w:after="0" w:line="360" w:lineRule="auto"/>
        <w:jc w:val="both"/>
        <w:rPr>
          <w:rFonts w:ascii="Times New Roman" w:eastAsia="Times New Roman" w:hAnsi="Times New Roman" w:cs="Times New Roman"/>
          <w:color w:val="000000"/>
          <w:sz w:val="24"/>
          <w:szCs w:val="24"/>
        </w:rPr>
      </w:pPr>
    </w:p>
    <w:p w14:paraId="00000D94" w14:textId="4DEB4BB7" w:rsidR="00DA1E0F" w:rsidRPr="005315E3" w:rsidRDefault="00735C55" w:rsidP="00D8742F">
      <w:pPr>
        <w:numPr>
          <w:ilvl w:val="3"/>
          <w:numId w:val="20"/>
        </w:numPr>
        <w:pBdr>
          <w:top w:val="nil"/>
          <w:left w:val="nil"/>
          <w:bottom w:val="nil"/>
          <w:right w:val="nil"/>
          <w:between w:val="nil"/>
        </w:pBdr>
        <w:tabs>
          <w:tab w:val="center" w:pos="4680"/>
          <w:tab w:val="right" w:pos="9360"/>
          <w:tab w:val="center" w:pos="4513"/>
          <w:tab w:val="right" w:pos="9026"/>
        </w:tabs>
        <w:spacing w:after="0" w:line="360" w:lineRule="auto"/>
        <w:ind w:left="851" w:hanging="99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lastRenderedPageBreak/>
        <w:t xml:space="preserve">Thực </w:t>
      </w:r>
      <w:r w:rsidR="0039608A" w:rsidRPr="005315E3">
        <w:rPr>
          <w:rFonts w:ascii="Times New Roman" w:eastAsia="Times New Roman" w:hAnsi="Times New Roman" w:cs="Times New Roman"/>
          <w:color w:val="000000"/>
          <w:sz w:val="26"/>
          <w:szCs w:val="26"/>
        </w:rPr>
        <w:t>thể:</w:t>
      </w:r>
      <w:r w:rsidRPr="005315E3">
        <w:rPr>
          <w:rFonts w:ascii="Times New Roman" w:eastAsia="Times New Roman" w:hAnsi="Times New Roman" w:cs="Times New Roman"/>
          <w:color w:val="000000"/>
          <w:sz w:val="26"/>
          <w:szCs w:val="26"/>
        </w:rPr>
        <w:t xml:space="preserve"> Tình Trạng Phiếu</w:t>
      </w:r>
    </w:p>
    <w:p w14:paraId="00000D95" w14:textId="77777777"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360"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viết tắt: TinhTrangPhieu</w:t>
      </w:r>
    </w:p>
    <w:p w14:paraId="00000D96" w14:textId="4C83493A" w:rsidR="00DA1E0F" w:rsidRPr="005315E3" w:rsidRDefault="00735C55" w:rsidP="00643281">
      <w:pPr>
        <w:numPr>
          <w:ilvl w:val="0"/>
          <w:numId w:val="10"/>
        </w:numPr>
        <w:pBdr>
          <w:top w:val="nil"/>
          <w:left w:val="nil"/>
          <w:bottom w:val="nil"/>
          <w:right w:val="nil"/>
          <w:between w:val="nil"/>
        </w:pBdr>
        <w:tabs>
          <w:tab w:val="center" w:pos="4680"/>
          <w:tab w:val="right" w:pos="9360"/>
          <w:tab w:val="center" w:pos="4513"/>
          <w:tab w:val="right" w:pos="9026"/>
        </w:tabs>
        <w:spacing w:after="0" w:line="276" w:lineRule="auto"/>
        <w:ind w:left="284"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 xml:space="preserve">Mô tả thực thể/ mối kết hợp: là thực thể đại diện cho tình trạng các phiếu dịch vụ, phiếu đặt trước, phiếu thuê </w:t>
      </w:r>
      <w:r w:rsidR="0039608A" w:rsidRPr="005315E3">
        <w:rPr>
          <w:rFonts w:ascii="Times New Roman" w:eastAsia="Times New Roman" w:hAnsi="Times New Roman" w:cs="Times New Roman"/>
          <w:color w:val="000000"/>
          <w:sz w:val="26"/>
          <w:szCs w:val="26"/>
        </w:rPr>
        <w:t>phòng,</w:t>
      </w:r>
      <w:r w:rsidRPr="005315E3">
        <w:rPr>
          <w:rFonts w:ascii="Times New Roman" w:eastAsia="Times New Roman" w:hAnsi="Times New Roman" w:cs="Times New Roman"/>
          <w:color w:val="000000"/>
          <w:sz w:val="26"/>
          <w:szCs w:val="26"/>
        </w:rPr>
        <w:t xml:space="preserve"> thể hiện các phiếu đã được lập hóa hơn hoặc phiếu nào vẫn chưa được thanh toán.</w:t>
      </w:r>
    </w:p>
    <w:tbl>
      <w:tblPr>
        <w:tblStyle w:val="affffa"/>
        <w:tblW w:w="9640" w:type="dxa"/>
        <w:tblInd w:w="-289" w:type="dxa"/>
        <w:tblLayout w:type="fixed"/>
        <w:tblLook w:val="0400" w:firstRow="0" w:lastRow="0" w:firstColumn="0" w:lastColumn="0" w:noHBand="0" w:noVBand="1"/>
      </w:tblPr>
      <w:tblGrid>
        <w:gridCol w:w="710"/>
        <w:gridCol w:w="2126"/>
        <w:gridCol w:w="1843"/>
        <w:gridCol w:w="1559"/>
        <w:gridCol w:w="3402"/>
      </w:tblGrid>
      <w:tr w:rsidR="00DA1E0F" w:rsidRPr="005315E3" w14:paraId="44DEEF66" w14:textId="77777777">
        <w:trPr>
          <w:trHeight w:val="1070"/>
        </w:trPr>
        <w:tc>
          <w:tcPr>
            <w:tcW w:w="623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97"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TinhTrangPhieu</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5BB46" w14:textId="77777777" w:rsidR="0039608A" w:rsidRPr="005315E3" w:rsidRDefault="0039608A" w:rsidP="0039608A">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b/>
                <w:color w:val="000000"/>
                <w:sz w:val="26"/>
                <w:szCs w:val="26"/>
              </w:rPr>
              <w:t xml:space="preserve">Người lập: </w:t>
            </w:r>
            <w:r w:rsidRPr="006A4F4E">
              <w:rPr>
                <w:rFonts w:ascii="Times New Roman" w:eastAsia="Times New Roman" w:hAnsi="Times New Roman" w:cs="Times New Roman"/>
                <w:bCs/>
                <w:color w:val="000000"/>
                <w:sz w:val="26"/>
                <w:szCs w:val="26"/>
              </w:rPr>
              <w:t>Lê</w:t>
            </w:r>
            <w:r w:rsidRPr="005315E3">
              <w:rPr>
                <w:rFonts w:ascii="Times New Roman" w:eastAsia="Times New Roman" w:hAnsi="Times New Roman" w:cs="Times New Roman"/>
                <w:color w:val="000000"/>
                <w:sz w:val="26"/>
                <w:szCs w:val="26"/>
              </w:rPr>
              <w:t xml:space="preserve"> Hữu Thắng</w:t>
            </w:r>
          </w:p>
          <w:p w14:paraId="00000D9C" w14:textId="315E2CDF" w:rsidR="00DA1E0F" w:rsidRPr="005315E3" w:rsidRDefault="0039608A" w:rsidP="0039608A">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 xml:space="preserve">Ngày lập: </w:t>
            </w:r>
            <w:r w:rsidRPr="005315E3">
              <w:rPr>
                <w:rFonts w:ascii="Times New Roman" w:eastAsia="Times New Roman" w:hAnsi="Times New Roman" w:cs="Times New Roman"/>
                <w:color w:val="000000"/>
                <w:sz w:val="26"/>
                <w:szCs w:val="26"/>
              </w:rPr>
              <w:t>30/04/2021</w:t>
            </w:r>
          </w:p>
        </w:tc>
      </w:tr>
      <w:tr w:rsidR="00DA1E0F" w:rsidRPr="005315E3" w14:paraId="3792E543" w14:textId="77777777">
        <w:trPr>
          <w:trHeight w:val="107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9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2126" w:type="dxa"/>
            <w:tcBorders>
              <w:top w:val="single" w:sz="4" w:space="0" w:color="000000"/>
              <w:left w:val="single" w:sz="4" w:space="0" w:color="000000"/>
              <w:bottom w:val="single" w:sz="4" w:space="0" w:color="000000"/>
              <w:right w:val="single" w:sz="4" w:space="0" w:color="000000"/>
            </w:tcBorders>
            <w:vAlign w:val="center"/>
          </w:tcPr>
          <w:p w14:paraId="00000D9E" w14:textId="77777777" w:rsidR="00DA1E0F" w:rsidRPr="005315E3" w:rsidRDefault="00735C55" w:rsidP="00643281">
            <w:pPr>
              <w:spacing w:after="0" w:line="240" w:lineRule="auto"/>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b/>
                <w:color w:val="000000"/>
                <w:sz w:val="26"/>
                <w:szCs w:val="26"/>
              </w:rPr>
              <w:t>Tên thuộc tính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9F"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Tên tắt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A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A1"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r>
      <w:tr w:rsidR="00DA1E0F" w:rsidRPr="005315E3" w14:paraId="19720094" w14:textId="77777777">
        <w:trPr>
          <w:trHeight w:val="151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A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2126" w:type="dxa"/>
            <w:tcBorders>
              <w:top w:val="single" w:sz="4" w:space="0" w:color="000000"/>
              <w:left w:val="single" w:sz="4" w:space="0" w:color="000000"/>
              <w:bottom w:val="single" w:sz="4" w:space="0" w:color="000000"/>
              <w:right w:val="single" w:sz="4" w:space="0" w:color="000000"/>
            </w:tcBorders>
            <w:vAlign w:val="center"/>
          </w:tcPr>
          <w:p w14:paraId="00000DA3"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tình trạng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A4" w14:textId="5EC36246"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w:t>
            </w:r>
            <w:r w:rsidR="00E238CB">
              <w:rPr>
                <w:rFonts w:ascii="Times New Roman" w:eastAsia="Times New Roman" w:hAnsi="Times New Roman" w:cs="Times New Roman"/>
                <w:color w:val="000000"/>
                <w:sz w:val="26"/>
                <w:szCs w:val="26"/>
              </w:rPr>
              <w:t>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A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A6"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458CDAF3" w14:textId="77777777">
        <w:trPr>
          <w:trHeight w:val="152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A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2126" w:type="dxa"/>
            <w:tcBorders>
              <w:top w:val="single" w:sz="4" w:space="0" w:color="000000"/>
              <w:left w:val="single" w:sz="4" w:space="0" w:color="000000"/>
              <w:bottom w:val="single" w:sz="4" w:space="0" w:color="000000"/>
              <w:right w:val="single" w:sz="4" w:space="0" w:color="000000"/>
            </w:tcBorders>
            <w:vAlign w:val="center"/>
          </w:tcPr>
          <w:p w14:paraId="00000DA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tình trạng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A9" w14:textId="4D3C5E0F"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ten</w:t>
            </w:r>
            <w:r w:rsidR="00E238CB">
              <w:rPr>
                <w:rFonts w:ascii="Times New Roman" w:eastAsia="Times New Roman" w:hAnsi="Times New Roman" w:cs="Times New Roman"/>
                <w:color w:val="000000"/>
                <w:sz w:val="26"/>
                <w:szCs w:val="26"/>
              </w:rPr>
              <w:t>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A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Chuỗi</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AB"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bl>
    <w:p w14:paraId="00000DAC" w14:textId="77777777" w:rsidR="00DA1E0F" w:rsidRPr="005315E3" w:rsidRDefault="00DA1E0F" w:rsidP="00643281">
      <w:pPr>
        <w:pBdr>
          <w:top w:val="nil"/>
          <w:left w:val="nil"/>
          <w:bottom w:val="nil"/>
          <w:right w:val="nil"/>
          <w:between w:val="nil"/>
        </w:pBdr>
        <w:ind w:left="857"/>
        <w:jc w:val="both"/>
        <w:rPr>
          <w:rFonts w:ascii="Times New Roman" w:hAnsi="Times New Roman" w:cs="Times New Roman"/>
          <w:color w:val="000000"/>
        </w:rPr>
      </w:pPr>
    </w:p>
    <w:p w14:paraId="00000DAD"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DAE"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DAF" w14:textId="28F76111" w:rsidR="00DA1E0F" w:rsidRPr="005315E3" w:rsidRDefault="005B5FD4" w:rsidP="00643281">
      <w:pPr>
        <w:pStyle w:val="Heading2"/>
        <w:jc w:val="both"/>
        <w:rPr>
          <w:rFonts w:ascii="Times New Roman" w:eastAsia="Times New Roman" w:hAnsi="Times New Roman" w:cs="Times New Roman"/>
          <w:color w:val="000000"/>
        </w:rPr>
      </w:pPr>
      <w:bookmarkStart w:id="38" w:name="_Toc76856348"/>
      <w:r>
        <w:rPr>
          <w:rFonts w:ascii="Times New Roman" w:eastAsia="Times New Roman" w:hAnsi="Times New Roman" w:cs="Times New Roman"/>
          <w:color w:val="000000"/>
        </w:rPr>
        <w:lastRenderedPageBreak/>
        <w:t>6</w:t>
      </w:r>
      <w:r w:rsidR="00735C55" w:rsidRPr="005315E3">
        <w:rPr>
          <w:rFonts w:ascii="Times New Roman" w:eastAsia="Times New Roman" w:hAnsi="Times New Roman" w:cs="Times New Roman"/>
          <w:color w:val="000000"/>
        </w:rPr>
        <w:t>.2 Chuyển mô hình ERD sang mô hình dữ liệu quan hệ</w:t>
      </w:r>
      <w:r w:rsidR="001178B0">
        <w:rPr>
          <w:rFonts w:ascii="Times New Roman" w:eastAsia="Times New Roman" w:hAnsi="Times New Roman" w:cs="Times New Roman"/>
          <w:color w:val="000000"/>
        </w:rPr>
        <w:t>.</w:t>
      </w:r>
      <w:bookmarkEnd w:id="38"/>
    </w:p>
    <w:p w14:paraId="00000DB0" w14:textId="621AEAB9" w:rsidR="00DA1E0F" w:rsidRPr="005315E3" w:rsidRDefault="005B5FD4" w:rsidP="00643281">
      <w:pPr>
        <w:pStyle w:val="Heading3"/>
        <w:jc w:val="both"/>
        <w:rPr>
          <w:rFonts w:ascii="Times New Roman" w:eastAsia="Times New Roman" w:hAnsi="Times New Roman" w:cs="Times New Roman"/>
          <w:color w:val="000000"/>
          <w:sz w:val="26"/>
          <w:szCs w:val="26"/>
        </w:rPr>
      </w:pPr>
      <w:bookmarkStart w:id="39" w:name="_Toc76856349"/>
      <w:r>
        <w:rPr>
          <w:rFonts w:ascii="Times New Roman" w:eastAsia="Times New Roman" w:hAnsi="Times New Roman" w:cs="Times New Roman"/>
          <w:color w:val="000000"/>
          <w:sz w:val="26"/>
          <w:szCs w:val="26"/>
          <w:lang w:val="en-US"/>
        </w:rPr>
        <w:t>6</w:t>
      </w:r>
      <w:r w:rsidR="00735C55" w:rsidRPr="005315E3">
        <w:rPr>
          <w:rFonts w:ascii="Times New Roman" w:eastAsia="Times New Roman" w:hAnsi="Times New Roman" w:cs="Times New Roman"/>
          <w:color w:val="000000"/>
          <w:sz w:val="26"/>
          <w:szCs w:val="26"/>
        </w:rPr>
        <w:t xml:space="preserve">.2.1 Mô hình dữ liệu quan hệ </w:t>
      </w:r>
      <w:proofErr w:type="gramStart"/>
      <w:r w:rsidR="00735C55" w:rsidRPr="005315E3">
        <w:rPr>
          <w:rFonts w:ascii="Times New Roman" w:eastAsia="Times New Roman" w:hAnsi="Times New Roman" w:cs="Times New Roman"/>
          <w:color w:val="000000"/>
          <w:sz w:val="26"/>
          <w:szCs w:val="26"/>
        </w:rPr>
        <w:t>( mô</w:t>
      </w:r>
      <w:proofErr w:type="gramEnd"/>
      <w:r w:rsidR="00735C55" w:rsidRPr="005315E3">
        <w:rPr>
          <w:rFonts w:ascii="Times New Roman" w:eastAsia="Times New Roman" w:hAnsi="Times New Roman" w:cs="Times New Roman"/>
          <w:color w:val="000000"/>
          <w:sz w:val="26"/>
          <w:szCs w:val="26"/>
        </w:rPr>
        <w:t xml:space="preserve"> hình dữ liệu mức vật lý )</w:t>
      </w:r>
      <w:bookmarkEnd w:id="39"/>
      <w:r w:rsidR="00735C55" w:rsidRPr="005315E3">
        <w:rPr>
          <w:rFonts w:ascii="Times New Roman" w:eastAsia="Times New Roman" w:hAnsi="Times New Roman" w:cs="Times New Roman"/>
          <w:color w:val="000000"/>
          <w:sz w:val="26"/>
          <w:szCs w:val="26"/>
        </w:rPr>
        <w:t xml:space="preserve"> </w:t>
      </w:r>
    </w:p>
    <w:p w14:paraId="00000DB1"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360750E6" wp14:editId="51B74C0A">
            <wp:extent cx="6061710" cy="7362825"/>
            <wp:effectExtent l="0" t="0" r="0" b="0"/>
            <wp:docPr id="20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6061710" cy="7362825"/>
                    </a:xfrm>
                    <a:prstGeom prst="rect">
                      <a:avLst/>
                    </a:prstGeom>
                    <a:ln/>
                  </pic:spPr>
                </pic:pic>
              </a:graphicData>
            </a:graphic>
          </wp:inline>
        </w:drawing>
      </w:r>
    </w:p>
    <w:p w14:paraId="00000DB2" w14:textId="055228D8" w:rsidR="00DA1E0F" w:rsidRPr="005315E3" w:rsidRDefault="00735C55" w:rsidP="00575A03">
      <w:pPr>
        <w:spacing w:before="41" w:after="0" w:line="240" w:lineRule="auto"/>
        <w:ind w:left="-567"/>
        <w:jc w:val="center"/>
        <w:rPr>
          <w:rFonts w:ascii="Times New Roman" w:eastAsia="Times New Roman" w:hAnsi="Times New Roman" w:cs="Times New Roman"/>
          <w:i/>
          <w:color w:val="000000"/>
          <w:sz w:val="26"/>
          <w:szCs w:val="26"/>
        </w:rPr>
      </w:pPr>
      <w:r w:rsidRPr="005315E3">
        <w:rPr>
          <w:rFonts w:ascii="Times New Roman" w:eastAsia="Times New Roman" w:hAnsi="Times New Roman" w:cs="Times New Roman"/>
          <w:i/>
          <w:color w:val="000000"/>
          <w:sz w:val="26"/>
          <w:szCs w:val="26"/>
        </w:rPr>
        <w:t xml:space="preserve">Hình </w:t>
      </w:r>
      <w:r w:rsidR="00575A03">
        <w:rPr>
          <w:rFonts w:ascii="Times New Roman" w:eastAsia="Times New Roman" w:hAnsi="Times New Roman" w:cs="Times New Roman"/>
          <w:i/>
          <w:color w:val="000000"/>
          <w:sz w:val="26"/>
          <w:szCs w:val="26"/>
        </w:rPr>
        <w:t>7</w:t>
      </w:r>
      <w:r w:rsidR="00E238CB">
        <w:rPr>
          <w:rFonts w:ascii="Times New Roman" w:eastAsia="Times New Roman" w:hAnsi="Times New Roman" w:cs="Times New Roman"/>
          <w:i/>
          <w:color w:val="000000"/>
          <w:sz w:val="26"/>
          <w:szCs w:val="26"/>
        </w:rPr>
        <w:t>5</w:t>
      </w:r>
      <w:r w:rsidRPr="005315E3">
        <w:rPr>
          <w:rFonts w:ascii="Times New Roman" w:eastAsia="Times New Roman" w:hAnsi="Times New Roman" w:cs="Times New Roman"/>
          <w:i/>
          <w:color w:val="000000"/>
          <w:sz w:val="26"/>
          <w:szCs w:val="26"/>
        </w:rPr>
        <w:t>: Mô hình PDM</w:t>
      </w:r>
    </w:p>
    <w:p w14:paraId="4597D2A0" w14:textId="77777777" w:rsidR="008B387A" w:rsidRDefault="009C2001" w:rsidP="008B387A">
      <w:pPr>
        <w:pStyle w:val="Heading3"/>
        <w:jc w:val="both"/>
        <w:rPr>
          <w:rFonts w:ascii="Times New Roman" w:eastAsia="Times New Roman" w:hAnsi="Times New Roman" w:cs="Times New Roman"/>
          <w:color w:val="000000"/>
          <w:sz w:val="26"/>
          <w:szCs w:val="26"/>
        </w:rPr>
      </w:pPr>
      <w:bookmarkStart w:id="40" w:name="_Toc76856350"/>
      <w:r>
        <w:rPr>
          <w:rFonts w:ascii="Times New Roman" w:eastAsia="Times New Roman" w:hAnsi="Times New Roman" w:cs="Times New Roman"/>
          <w:color w:val="000000"/>
          <w:sz w:val="26"/>
          <w:szCs w:val="26"/>
          <w:lang w:val="en-US"/>
        </w:rPr>
        <w:lastRenderedPageBreak/>
        <w:t>6</w:t>
      </w:r>
      <w:r w:rsidR="00735C55" w:rsidRPr="005315E3">
        <w:rPr>
          <w:rFonts w:ascii="Times New Roman" w:eastAsia="Times New Roman" w:hAnsi="Times New Roman" w:cs="Times New Roman"/>
          <w:color w:val="000000"/>
          <w:sz w:val="26"/>
          <w:szCs w:val="26"/>
        </w:rPr>
        <w:t>.2.2 Bảng mô tả chi tiết</w:t>
      </w:r>
      <w:bookmarkEnd w:id="40"/>
    </w:p>
    <w:p w14:paraId="00000DB4" w14:textId="2AB7C625" w:rsidR="00DA1E0F" w:rsidRPr="00474313" w:rsidRDefault="008B387A" w:rsidP="00474313">
      <w:pPr>
        <w:pStyle w:val="Heading3"/>
        <w:rPr>
          <w:rFonts w:ascii="Times New Roman" w:eastAsia="Times New Roman" w:hAnsi="Times New Roman" w:cs="Times New Roman"/>
          <w:i/>
          <w:iCs/>
          <w:color w:val="000000"/>
          <w:sz w:val="26"/>
          <w:szCs w:val="26"/>
        </w:rPr>
      </w:pPr>
      <w:bookmarkStart w:id="41" w:name="_Toc76856351"/>
      <w:r w:rsidRPr="00474313">
        <w:rPr>
          <w:rFonts w:ascii="Times New Roman" w:eastAsia="Times New Roman" w:hAnsi="Times New Roman" w:cs="Times New Roman"/>
          <w:i/>
          <w:iCs/>
          <w:color w:val="000000"/>
          <w:sz w:val="26"/>
          <w:szCs w:val="26"/>
          <w:lang w:val="en-US"/>
        </w:rPr>
        <w:t>6.2</w:t>
      </w:r>
      <w:r w:rsidR="00644FEE" w:rsidRPr="00474313">
        <w:rPr>
          <w:rFonts w:ascii="Times New Roman" w:eastAsia="Times New Roman" w:hAnsi="Times New Roman" w:cs="Times New Roman"/>
          <w:i/>
          <w:iCs/>
          <w:color w:val="000000"/>
          <w:sz w:val="26"/>
          <w:szCs w:val="26"/>
          <w:lang w:val="en-US"/>
        </w:rPr>
        <w:t xml:space="preserve">.2.1 </w:t>
      </w:r>
      <w:r w:rsidR="00735C55" w:rsidRPr="00474313">
        <w:rPr>
          <w:rFonts w:ascii="Times New Roman" w:eastAsia="Times New Roman" w:hAnsi="Times New Roman" w:cs="Times New Roman"/>
          <w:i/>
          <w:iCs/>
          <w:color w:val="000000"/>
          <w:sz w:val="26"/>
          <w:szCs w:val="26"/>
        </w:rPr>
        <w:t>Tên thực thể / mối kết hợp: Nhân viên</w:t>
      </w:r>
      <w:bookmarkEnd w:id="41"/>
    </w:p>
    <w:p w14:paraId="00000DB5" w14:textId="77777777" w:rsidR="00DA1E0F" w:rsidRPr="005315E3" w:rsidRDefault="00735C55" w:rsidP="00643281">
      <w:pPr>
        <w:numPr>
          <w:ilvl w:val="0"/>
          <w:numId w:val="8"/>
        </w:numPr>
        <w:pBdr>
          <w:top w:val="nil"/>
          <w:left w:val="nil"/>
          <w:bottom w:val="nil"/>
          <w:right w:val="nil"/>
          <w:between w:val="nil"/>
        </w:pBdr>
        <w:tabs>
          <w:tab w:val="left" w:pos="990"/>
        </w:tabs>
        <w:spacing w:after="0" w:line="360" w:lineRule="auto"/>
        <w:ind w:left="-426" w:hanging="141"/>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NhanVien</w:t>
      </w:r>
    </w:p>
    <w:p w14:paraId="00000DB6" w14:textId="77777777" w:rsidR="00DA1E0F" w:rsidRPr="005315E3" w:rsidRDefault="00735C55" w:rsidP="00643281">
      <w:pPr>
        <w:numPr>
          <w:ilvl w:val="0"/>
          <w:numId w:val="8"/>
        </w:numPr>
        <w:pBdr>
          <w:top w:val="nil"/>
          <w:left w:val="nil"/>
          <w:bottom w:val="nil"/>
          <w:right w:val="nil"/>
          <w:between w:val="nil"/>
        </w:pBdr>
        <w:tabs>
          <w:tab w:val="left" w:pos="990"/>
        </w:tabs>
        <w:spacing w:line="276" w:lineRule="auto"/>
        <w:ind w:left="-426" w:hanging="141"/>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 xml:space="preserve">Mô tả thực thể: là một thực thể đại diện cho nhân viên đang làm việc tại </w:t>
      </w:r>
      <w:r w:rsidRPr="005315E3">
        <w:rPr>
          <w:rFonts w:ascii="Times New Roman" w:eastAsia="Times New Roman" w:hAnsi="Times New Roman" w:cs="Times New Roman"/>
          <w:sz w:val="26"/>
          <w:szCs w:val="26"/>
        </w:rPr>
        <w:t>khách</w:t>
      </w:r>
      <w:r w:rsidRPr="005315E3">
        <w:rPr>
          <w:rFonts w:ascii="Times New Roman" w:eastAsia="Times New Roman" w:hAnsi="Times New Roman" w:cs="Times New Roman"/>
          <w:color w:val="000000"/>
          <w:sz w:val="26"/>
          <w:szCs w:val="26"/>
        </w:rPr>
        <w:t xml:space="preserve"> sạn Lucifer’s Hotel.</w:t>
      </w:r>
    </w:p>
    <w:tbl>
      <w:tblPr>
        <w:tblStyle w:val="affffb"/>
        <w:tblW w:w="9640" w:type="dxa"/>
        <w:tblInd w:w="-289" w:type="dxa"/>
        <w:tblLayout w:type="fixed"/>
        <w:tblLook w:val="0400" w:firstRow="0" w:lastRow="0" w:firstColumn="0" w:lastColumn="0" w:noHBand="0" w:noVBand="1"/>
      </w:tblPr>
      <w:tblGrid>
        <w:gridCol w:w="710"/>
        <w:gridCol w:w="1559"/>
        <w:gridCol w:w="1417"/>
        <w:gridCol w:w="1560"/>
        <w:gridCol w:w="992"/>
        <w:gridCol w:w="992"/>
        <w:gridCol w:w="2410"/>
      </w:tblGrid>
      <w:tr w:rsidR="00DA1E0F" w:rsidRPr="005315E3" w14:paraId="47B8640F" w14:textId="77777777">
        <w:trPr>
          <w:trHeight w:val="84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B7"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B8"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B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BA"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BB"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B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B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07E36DBE" w14:textId="77777777" w:rsidTr="00480AEA">
        <w:trPr>
          <w:trHeight w:val="103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B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BF"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maNV</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0"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nhân viên.</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1"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2"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3"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4" w14:textId="77777777" w:rsidR="00DA1E0F" w:rsidRPr="005315E3" w:rsidRDefault="00735C55" w:rsidP="00277FFA">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3AF5C0C8" w14:textId="77777777">
        <w:trPr>
          <w:trHeight w:val="116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6"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tenNV</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7"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Tên nhân viên.</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8"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9"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50</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A"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B" w14:textId="77777777" w:rsidR="00DA1E0F" w:rsidRPr="005315E3" w:rsidRDefault="00DA1E0F" w:rsidP="00277FFA">
            <w:pPr>
              <w:spacing w:after="0" w:line="240" w:lineRule="auto"/>
              <w:jc w:val="both"/>
              <w:rPr>
                <w:rFonts w:ascii="Times New Roman" w:eastAsia="Times New Roman" w:hAnsi="Times New Roman" w:cs="Times New Roman"/>
                <w:sz w:val="24"/>
                <w:szCs w:val="24"/>
              </w:rPr>
            </w:pPr>
          </w:p>
        </w:tc>
      </w:tr>
      <w:tr w:rsidR="00DA1E0F" w:rsidRPr="005315E3" w14:paraId="00F17953" w14:textId="77777777">
        <w:trPr>
          <w:trHeight w:val="152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D"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cccdNV</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E"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Căn cước công nhân của nhân viên.</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CF"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0"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1" w14:textId="77777777" w:rsidR="00DA1E0F" w:rsidRPr="005315E3" w:rsidRDefault="00DA1E0F" w:rsidP="00277FFA">
            <w:pPr>
              <w:spacing w:after="0" w:line="240" w:lineRule="auto"/>
              <w:rPr>
                <w:rFonts w:ascii="Times New Roman" w:eastAsia="Times New Roman" w:hAnsi="Times New Roman" w:cs="Times New Roman"/>
                <w:color w:val="000000"/>
                <w:sz w:val="26"/>
                <w:szCs w:val="26"/>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2" w14:textId="77777777" w:rsidR="00DA1E0F" w:rsidRPr="005315E3" w:rsidRDefault="00735C55" w:rsidP="00277FFA">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Các trường giá trị phải là duy nhất.</w:t>
            </w:r>
          </w:p>
        </w:tc>
      </w:tr>
      <w:tr w:rsidR="00DA1E0F" w:rsidRPr="005315E3" w14:paraId="4AC80F43" w14:textId="77777777">
        <w:trPr>
          <w:trHeight w:val="152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4"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ngayVL</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5"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vào làm nhân viên.</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6"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Kiểu ngày: date</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7" w14:textId="77777777" w:rsidR="00DA1E0F" w:rsidRPr="005315E3" w:rsidRDefault="00DA1E0F" w:rsidP="00277FFA">
            <w:pPr>
              <w:spacing w:after="0" w:line="240" w:lineRule="auto"/>
              <w:rPr>
                <w:rFonts w:ascii="Times New Roman" w:eastAsia="Times New Roman" w:hAnsi="Times New Roman" w:cs="Times New Roman"/>
                <w:color w:val="000000"/>
                <w:sz w:val="26"/>
                <w:szCs w:val="26"/>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8" w14:textId="77777777" w:rsidR="00DA1E0F" w:rsidRPr="005315E3" w:rsidRDefault="00DA1E0F" w:rsidP="00277FFA">
            <w:pPr>
              <w:spacing w:after="0" w:line="240" w:lineRule="auto"/>
              <w:rPr>
                <w:rFonts w:ascii="Times New Roman" w:eastAsia="Times New Roman" w:hAnsi="Times New Roman" w:cs="Times New Roman"/>
                <w:color w:val="000000"/>
                <w:sz w:val="26"/>
                <w:szCs w:val="26"/>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9" w14:textId="77777777" w:rsidR="00DA1E0F" w:rsidRPr="005315E3" w:rsidRDefault="00DA1E0F" w:rsidP="00277FFA">
            <w:pPr>
              <w:spacing w:after="0" w:line="240" w:lineRule="auto"/>
              <w:jc w:val="both"/>
              <w:rPr>
                <w:rFonts w:ascii="Times New Roman" w:eastAsia="Times New Roman" w:hAnsi="Times New Roman" w:cs="Times New Roman"/>
                <w:color w:val="000000"/>
                <w:sz w:val="26"/>
                <w:szCs w:val="26"/>
              </w:rPr>
            </w:pPr>
          </w:p>
        </w:tc>
      </w:tr>
      <w:tr w:rsidR="00DA1E0F" w:rsidRPr="005315E3" w14:paraId="77FE5A53" w14:textId="77777777">
        <w:trPr>
          <w:trHeight w:val="152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5</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B"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gioiTinhNV</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C"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Giới tính nhân viên.</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D"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E"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DF"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0" w14:textId="77777777" w:rsidR="00DA1E0F" w:rsidRPr="005315E3" w:rsidRDefault="00735C55" w:rsidP="00277FFA">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Giới tính chỉ có một trong hai giá trị là nam hoặc nữ.</w:t>
            </w:r>
          </w:p>
        </w:tc>
      </w:tr>
      <w:tr w:rsidR="00DA1E0F" w:rsidRPr="005315E3" w14:paraId="73DC176A" w14:textId="77777777">
        <w:trPr>
          <w:trHeight w:val="150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6</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2"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ngaySinhNV</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3"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sinh nhân viên.</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4"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5"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6"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7" w14:textId="77777777" w:rsidR="00DA1E0F" w:rsidRPr="005315E3" w:rsidRDefault="00735C55" w:rsidP="00277FFA">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Nhân viên phải từ đủ 18 tuổi trở lên mới được làm việc tại khách sạn.</w:t>
            </w:r>
          </w:p>
        </w:tc>
      </w:tr>
      <w:tr w:rsidR="00DA1E0F" w:rsidRPr="005315E3" w14:paraId="5D7B21AF" w14:textId="77777777">
        <w:trPr>
          <w:trHeight w:val="1808"/>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lastRenderedPageBreak/>
              <w:t>7</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9"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chucVu</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A"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Chức vụ hiện tại của nhân viên.</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B"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C"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50</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D"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Có hai loại chức vụ chính trong hệ thống là nhân viên lễ tân và quản lý.</w:t>
            </w:r>
          </w:p>
        </w:tc>
      </w:tr>
      <w:tr w:rsidR="00DA1E0F" w:rsidRPr="005315E3" w14:paraId="57C8313B" w14:textId="77777777">
        <w:trPr>
          <w:trHeight w:val="109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EF"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8</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0"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tenND</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1"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người dùng.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2"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3"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25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4"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5"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Do người dùng đặt.</w:t>
            </w:r>
          </w:p>
        </w:tc>
      </w:tr>
      <w:tr w:rsidR="00DA1E0F" w:rsidRPr="005315E3" w14:paraId="36158B89" w14:textId="77777777">
        <w:trPr>
          <w:trHeight w:val="109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6"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9</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7"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Password</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8" w14:textId="35C7823F"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Mật khẩu </w:t>
            </w:r>
            <w:r w:rsidR="009018E9" w:rsidRPr="005315E3">
              <w:rPr>
                <w:rFonts w:ascii="Times New Roman" w:eastAsia="Times New Roman" w:hAnsi="Times New Roman" w:cs="Times New Roman"/>
                <w:color w:val="000000"/>
                <w:sz w:val="26"/>
                <w:szCs w:val="26"/>
              </w:rPr>
              <w:t>người dùng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9"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A"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25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B"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C" w14:textId="77777777" w:rsidR="00DA1E0F" w:rsidRPr="005315E3" w:rsidRDefault="00DA1E0F" w:rsidP="00643281">
            <w:pPr>
              <w:spacing w:after="0" w:line="240" w:lineRule="auto"/>
              <w:jc w:val="both"/>
              <w:rPr>
                <w:rFonts w:ascii="Times New Roman" w:eastAsia="Times New Roman" w:hAnsi="Times New Roman" w:cs="Times New Roman"/>
                <w:color w:val="000000"/>
                <w:sz w:val="26"/>
                <w:szCs w:val="26"/>
              </w:rPr>
            </w:pPr>
          </w:p>
        </w:tc>
      </w:tr>
      <w:tr w:rsidR="00DA1E0F" w:rsidRPr="005315E3" w14:paraId="7396DE35" w14:textId="77777777">
        <w:trPr>
          <w:trHeight w:val="109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D"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10</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E"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emailNV</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DFF"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Email người dùng.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0"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1"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30</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2" w14:textId="77777777" w:rsidR="00DA1E0F" w:rsidRPr="005315E3" w:rsidRDefault="00735C55" w:rsidP="00277FF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3"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Mỗi người dùng khi truy cập hệ thống sẽ có một email riêng để có thể thay đổi mật khẩu trong trường hợp quên mật khẩu hoặc các trường hợp khác.</w:t>
            </w:r>
          </w:p>
        </w:tc>
      </w:tr>
      <w:tr w:rsidR="00DA1E0F" w:rsidRPr="005315E3" w14:paraId="7DD7967B" w14:textId="77777777">
        <w:trPr>
          <w:trHeight w:val="89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5"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maQL</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6"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quản lý.</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7"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8"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9"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quản lý của khách sạn là duy nhất.</w:t>
            </w:r>
          </w:p>
        </w:tc>
      </w:tr>
    </w:tbl>
    <w:p w14:paraId="00000E0B" w14:textId="77777777" w:rsidR="00DA1E0F" w:rsidRPr="005315E3" w:rsidRDefault="00DA1E0F" w:rsidP="00643281">
      <w:pPr>
        <w:pBdr>
          <w:top w:val="nil"/>
          <w:left w:val="nil"/>
          <w:bottom w:val="nil"/>
          <w:right w:val="nil"/>
          <w:between w:val="nil"/>
        </w:pBdr>
        <w:tabs>
          <w:tab w:val="left" w:pos="990"/>
        </w:tabs>
        <w:spacing w:line="276" w:lineRule="auto"/>
        <w:ind w:left="-426"/>
        <w:jc w:val="both"/>
        <w:rPr>
          <w:rFonts w:ascii="Times New Roman" w:eastAsia="Times New Roman" w:hAnsi="Times New Roman" w:cs="Times New Roman"/>
          <w:color w:val="000000"/>
          <w:sz w:val="24"/>
          <w:szCs w:val="24"/>
        </w:rPr>
      </w:pPr>
    </w:p>
    <w:p w14:paraId="00000E0C" w14:textId="08EE8D90" w:rsidR="00DA1E0F" w:rsidRPr="005315E3" w:rsidRDefault="00474313" w:rsidP="00643281">
      <w:pPr>
        <w:pStyle w:val="Heading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r w:rsidR="00735C55" w:rsidRPr="005315E3">
        <w:rPr>
          <w:rFonts w:ascii="Times New Roman" w:eastAsia="Times New Roman" w:hAnsi="Times New Roman" w:cs="Times New Roman"/>
          <w:color w:val="000000"/>
          <w:sz w:val="26"/>
          <w:szCs w:val="26"/>
        </w:rPr>
        <w:t>.2.2.2 Tên thực thể / mối kết hợp: Khách hàng</w:t>
      </w:r>
    </w:p>
    <w:p w14:paraId="00000E0D" w14:textId="77777777" w:rsidR="00DA1E0F" w:rsidRPr="005315E3" w:rsidRDefault="00735C55" w:rsidP="00643281">
      <w:pPr>
        <w:numPr>
          <w:ilvl w:val="0"/>
          <w:numId w:val="8"/>
        </w:numPr>
        <w:pBdr>
          <w:top w:val="nil"/>
          <w:left w:val="nil"/>
          <w:bottom w:val="nil"/>
          <w:right w:val="nil"/>
          <w:between w:val="nil"/>
        </w:pBdr>
        <w:spacing w:after="0" w:line="360" w:lineRule="auto"/>
        <w:ind w:left="-284"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KhachHang</w:t>
      </w:r>
    </w:p>
    <w:p w14:paraId="00000E0E" w14:textId="77777777" w:rsidR="00DA1E0F" w:rsidRPr="005315E3" w:rsidRDefault="00735C55" w:rsidP="00643281">
      <w:pPr>
        <w:numPr>
          <w:ilvl w:val="0"/>
          <w:numId w:val="8"/>
        </w:numPr>
        <w:pBdr>
          <w:top w:val="nil"/>
          <w:left w:val="nil"/>
          <w:bottom w:val="nil"/>
          <w:right w:val="nil"/>
          <w:between w:val="nil"/>
        </w:pBdr>
        <w:spacing w:line="276" w:lineRule="auto"/>
        <w:ind w:left="-284"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một thực thể đại diện cho khách hàng đến thuê phòng hoặc đặt phòng tại khách sạn.</w:t>
      </w:r>
    </w:p>
    <w:tbl>
      <w:tblPr>
        <w:tblStyle w:val="affffc"/>
        <w:tblW w:w="9640" w:type="dxa"/>
        <w:tblInd w:w="-289" w:type="dxa"/>
        <w:tblLayout w:type="fixed"/>
        <w:tblLook w:val="0400" w:firstRow="0" w:lastRow="0" w:firstColumn="0" w:lastColumn="0" w:noHBand="0" w:noVBand="1"/>
      </w:tblPr>
      <w:tblGrid>
        <w:gridCol w:w="710"/>
        <w:gridCol w:w="1559"/>
        <w:gridCol w:w="1417"/>
        <w:gridCol w:w="1560"/>
        <w:gridCol w:w="992"/>
        <w:gridCol w:w="992"/>
        <w:gridCol w:w="2410"/>
      </w:tblGrid>
      <w:tr w:rsidR="00DA1E0F" w:rsidRPr="005315E3" w14:paraId="52B4D702" w14:textId="77777777">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0F"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1" w14:textId="77777777" w:rsidR="00DA1E0F" w:rsidRPr="005315E3" w:rsidRDefault="00735C55" w:rsidP="00277FFA">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2"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3"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7EA937F9" w14:textId="77777777">
        <w:trPr>
          <w:trHeight w:val="103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6"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7"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maKH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8"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khách hàng.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9"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A"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B"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3CD539E7" w14:textId="77777777">
        <w:trPr>
          <w:trHeight w:val="115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D"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E"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tenKH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1F"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Tên khách hàng.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0"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1"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50</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2"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3"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5B1B22DD" w14:textId="77777777">
        <w:trPr>
          <w:trHeight w:val="178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4"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lastRenderedPageBreak/>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5"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cccdKH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6"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Căn cước công dân của khách hàng.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7"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8"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9"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Các trường giá trị phải là duy nhất.</w:t>
            </w:r>
          </w:p>
        </w:tc>
      </w:tr>
      <w:tr w:rsidR="00DA1E0F" w:rsidRPr="005315E3" w14:paraId="3B157138" w14:textId="77777777">
        <w:trPr>
          <w:trHeight w:val="143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B"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C"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sdtKH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D"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 điện thoại khách hàng.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E"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2F"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0"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1"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40A551A0" w14:textId="77777777">
        <w:trPr>
          <w:trHeight w:val="134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2"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5</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3"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gioiTinhKH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4"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Giới tính khách hàng.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5"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6"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7"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Giới tính chỉ có một trong hai giá trị là nam hoặc nữ.</w:t>
            </w:r>
          </w:p>
        </w:tc>
      </w:tr>
      <w:tr w:rsidR="00DA1E0F" w:rsidRPr="005315E3" w14:paraId="213950A0" w14:textId="77777777">
        <w:trPr>
          <w:trHeight w:val="161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9"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6</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A"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ngaySinhKH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B"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sinh khách hàng.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C"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D"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E"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3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Những khách hàng từ đủ 18 tuổi trở lên mới có thể đặt phòng và thuê phòng tại khách sạn.</w:t>
            </w:r>
          </w:p>
        </w:tc>
      </w:tr>
      <w:tr w:rsidR="00DA1E0F" w:rsidRPr="005315E3" w14:paraId="2ED6DA60" w14:textId="77777777">
        <w:trPr>
          <w:trHeight w:val="116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0"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7</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1"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quocTich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2"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Quốc tịch khách hàng.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3"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4"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5"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6"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03845CF6" w14:textId="77777777">
        <w:trPr>
          <w:trHeight w:val="107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7"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8</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8"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doanhSo</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9"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Doanh số khách hàng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A"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w:t>
            </w:r>
          </w:p>
          <w:p w14:paraId="00000E4B"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number</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C"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D"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Tổng số tiền khách hàng đã chi cho khách sạn.</w:t>
            </w:r>
          </w:p>
        </w:tc>
      </w:tr>
      <w:tr w:rsidR="00DA1E0F" w:rsidRPr="005315E3" w14:paraId="07EEF2CE" w14:textId="77777777">
        <w:trPr>
          <w:trHeight w:val="1133"/>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4F"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9</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50"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maLKH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51"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loại khách hàng.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52"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53" w14:textId="77777777" w:rsidR="00DA1E0F" w:rsidRPr="005315E3" w:rsidRDefault="00DA1E0F" w:rsidP="00277FFA">
            <w:pPr>
              <w:spacing w:after="0" w:line="240" w:lineRule="auto"/>
              <w:rPr>
                <w:rFonts w:ascii="Times New Roman" w:eastAsia="Times New Roman" w:hAnsi="Times New Roman" w:cs="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54" w14:textId="77777777" w:rsidR="00DA1E0F" w:rsidRPr="005315E3" w:rsidRDefault="00735C55" w:rsidP="00277FF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5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bl>
    <w:p w14:paraId="00000E56" w14:textId="77777777" w:rsidR="00DA1E0F" w:rsidRPr="005315E3" w:rsidRDefault="00DA1E0F" w:rsidP="00643281">
      <w:pPr>
        <w:pBdr>
          <w:top w:val="nil"/>
          <w:left w:val="nil"/>
          <w:bottom w:val="nil"/>
          <w:right w:val="nil"/>
          <w:between w:val="nil"/>
        </w:pBdr>
        <w:spacing w:line="276" w:lineRule="auto"/>
        <w:ind w:left="-284"/>
        <w:jc w:val="both"/>
        <w:rPr>
          <w:rFonts w:ascii="Times New Roman" w:eastAsia="Times New Roman" w:hAnsi="Times New Roman" w:cs="Times New Roman"/>
          <w:color w:val="000000"/>
          <w:sz w:val="24"/>
          <w:szCs w:val="24"/>
        </w:rPr>
      </w:pPr>
    </w:p>
    <w:p w14:paraId="00000E57" w14:textId="77777777" w:rsidR="00DA1E0F" w:rsidRPr="005315E3" w:rsidRDefault="00DA1E0F" w:rsidP="00643281">
      <w:pPr>
        <w:pBdr>
          <w:top w:val="nil"/>
          <w:left w:val="nil"/>
          <w:bottom w:val="nil"/>
          <w:right w:val="nil"/>
          <w:between w:val="nil"/>
        </w:pBdr>
        <w:spacing w:line="276" w:lineRule="auto"/>
        <w:ind w:left="-284"/>
        <w:jc w:val="both"/>
        <w:rPr>
          <w:rFonts w:ascii="Times New Roman" w:eastAsia="Times New Roman" w:hAnsi="Times New Roman" w:cs="Times New Roman"/>
          <w:color w:val="000000"/>
          <w:sz w:val="24"/>
          <w:szCs w:val="24"/>
        </w:rPr>
      </w:pPr>
    </w:p>
    <w:p w14:paraId="00000E58" w14:textId="77777777" w:rsidR="00DA1E0F" w:rsidRPr="005315E3" w:rsidRDefault="00DA1E0F" w:rsidP="00643281">
      <w:pPr>
        <w:pBdr>
          <w:top w:val="nil"/>
          <w:left w:val="nil"/>
          <w:bottom w:val="nil"/>
          <w:right w:val="nil"/>
          <w:between w:val="nil"/>
        </w:pBdr>
        <w:spacing w:line="276" w:lineRule="auto"/>
        <w:ind w:left="-284"/>
        <w:jc w:val="both"/>
        <w:rPr>
          <w:rFonts w:ascii="Times New Roman" w:eastAsia="Times New Roman" w:hAnsi="Times New Roman" w:cs="Times New Roman"/>
          <w:color w:val="000000"/>
          <w:sz w:val="24"/>
          <w:szCs w:val="24"/>
        </w:rPr>
      </w:pPr>
    </w:p>
    <w:p w14:paraId="00000E59" w14:textId="77777777" w:rsidR="00DA1E0F" w:rsidRPr="005315E3" w:rsidRDefault="00DA1E0F" w:rsidP="00643281">
      <w:pPr>
        <w:pBdr>
          <w:top w:val="nil"/>
          <w:left w:val="nil"/>
          <w:bottom w:val="nil"/>
          <w:right w:val="nil"/>
          <w:between w:val="nil"/>
        </w:pBdr>
        <w:spacing w:line="276" w:lineRule="auto"/>
        <w:ind w:left="-284"/>
        <w:jc w:val="both"/>
        <w:rPr>
          <w:rFonts w:ascii="Times New Roman" w:eastAsia="Times New Roman" w:hAnsi="Times New Roman" w:cs="Times New Roman"/>
          <w:color w:val="000000"/>
          <w:sz w:val="24"/>
          <w:szCs w:val="24"/>
        </w:rPr>
      </w:pPr>
    </w:p>
    <w:p w14:paraId="00000E5A" w14:textId="77777777" w:rsidR="00DA1E0F" w:rsidRPr="005315E3" w:rsidRDefault="00DA1E0F" w:rsidP="00643281">
      <w:pPr>
        <w:pBdr>
          <w:top w:val="nil"/>
          <w:left w:val="nil"/>
          <w:bottom w:val="nil"/>
          <w:right w:val="nil"/>
          <w:between w:val="nil"/>
        </w:pBdr>
        <w:spacing w:line="276" w:lineRule="auto"/>
        <w:ind w:left="-284"/>
        <w:jc w:val="both"/>
        <w:rPr>
          <w:rFonts w:ascii="Times New Roman" w:eastAsia="Times New Roman" w:hAnsi="Times New Roman" w:cs="Times New Roman"/>
          <w:color w:val="000000"/>
          <w:sz w:val="24"/>
          <w:szCs w:val="24"/>
        </w:rPr>
      </w:pPr>
    </w:p>
    <w:p w14:paraId="00000E60" w14:textId="77777777" w:rsidR="00DA1E0F" w:rsidRPr="005315E3" w:rsidRDefault="00DA1E0F" w:rsidP="009018E9">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00000E61" w14:textId="63158577" w:rsidR="00DA1E0F" w:rsidRPr="005315E3" w:rsidRDefault="00474313" w:rsidP="00643281">
      <w:pPr>
        <w:pStyle w:val="Heading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6</w:t>
      </w:r>
      <w:r w:rsidR="00735C55" w:rsidRPr="005315E3">
        <w:rPr>
          <w:rFonts w:ascii="Times New Roman" w:eastAsia="Times New Roman" w:hAnsi="Times New Roman" w:cs="Times New Roman"/>
          <w:color w:val="000000"/>
          <w:sz w:val="24"/>
          <w:szCs w:val="24"/>
        </w:rPr>
        <w:t xml:space="preserve">.2.2.3 </w:t>
      </w:r>
      <w:r w:rsidR="00735C55" w:rsidRPr="005315E3">
        <w:rPr>
          <w:rFonts w:ascii="Times New Roman" w:eastAsia="Times New Roman" w:hAnsi="Times New Roman" w:cs="Times New Roman"/>
          <w:color w:val="000000"/>
          <w:sz w:val="26"/>
          <w:szCs w:val="26"/>
        </w:rPr>
        <w:t>Tên thực thể / mối kết hợp: Loại khách hàng</w:t>
      </w:r>
    </w:p>
    <w:p w14:paraId="00000E62" w14:textId="77777777" w:rsidR="00DA1E0F" w:rsidRPr="005315E3" w:rsidRDefault="00735C55" w:rsidP="00643281">
      <w:pPr>
        <w:numPr>
          <w:ilvl w:val="0"/>
          <w:numId w:val="8"/>
        </w:numPr>
        <w:pBdr>
          <w:top w:val="nil"/>
          <w:left w:val="nil"/>
          <w:bottom w:val="nil"/>
          <w:right w:val="nil"/>
          <w:between w:val="nil"/>
        </w:pBdr>
        <w:spacing w:after="0" w:line="360"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LoaiKhachHang</w:t>
      </w:r>
    </w:p>
    <w:p w14:paraId="00000E63" w14:textId="77777777" w:rsidR="00DA1E0F" w:rsidRPr="005315E3" w:rsidRDefault="00735C55" w:rsidP="00643281">
      <w:pPr>
        <w:numPr>
          <w:ilvl w:val="0"/>
          <w:numId w:val="8"/>
        </w:numPr>
        <w:pBdr>
          <w:top w:val="nil"/>
          <w:left w:val="nil"/>
          <w:bottom w:val="nil"/>
          <w:right w:val="nil"/>
          <w:between w:val="nil"/>
        </w:pBdr>
        <w:spacing w:line="276"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một thực thể đại diện cho các loại khách hàng tồn tại trong khách sạn.</w:t>
      </w:r>
    </w:p>
    <w:tbl>
      <w:tblPr>
        <w:tblStyle w:val="affffd"/>
        <w:tblW w:w="9640" w:type="dxa"/>
        <w:tblInd w:w="-289" w:type="dxa"/>
        <w:tblLayout w:type="fixed"/>
        <w:tblLook w:val="0400" w:firstRow="0" w:lastRow="0" w:firstColumn="0" w:lastColumn="0" w:noHBand="0" w:noVBand="1"/>
      </w:tblPr>
      <w:tblGrid>
        <w:gridCol w:w="710"/>
        <w:gridCol w:w="1559"/>
        <w:gridCol w:w="1559"/>
        <w:gridCol w:w="1559"/>
        <w:gridCol w:w="897"/>
        <w:gridCol w:w="946"/>
        <w:gridCol w:w="2410"/>
      </w:tblGrid>
      <w:tr w:rsidR="00DA1E0F" w:rsidRPr="005315E3" w14:paraId="74E58D78" w14:textId="77777777">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6" w14:textId="77777777" w:rsidR="00DA1E0F" w:rsidRPr="005315E3" w:rsidRDefault="00735C55" w:rsidP="00023513">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7"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8"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A"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25711D1F" w14:textId="77777777">
        <w:trPr>
          <w:trHeight w:val="130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maLKH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D"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Mã </w:t>
            </w:r>
            <w:r w:rsidRPr="005315E3">
              <w:rPr>
                <w:rFonts w:ascii="Times New Roman" w:eastAsia="Times New Roman" w:hAnsi="Times New Roman" w:cs="Times New Roman"/>
                <w:sz w:val="26"/>
                <w:szCs w:val="26"/>
              </w:rPr>
              <w:t>loại</w:t>
            </w:r>
            <w:r w:rsidRPr="005315E3">
              <w:rPr>
                <w:rFonts w:ascii="Times New Roman" w:eastAsia="Times New Roman" w:hAnsi="Times New Roman" w:cs="Times New Roman"/>
                <w:color w:val="000000"/>
                <w:sz w:val="26"/>
                <w:szCs w:val="26"/>
              </w:rPr>
              <w:t xml:space="preserve">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6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7F76F0B8" w14:textId="77777777">
        <w:trPr>
          <w:trHeight w:val="139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tenLKH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4"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Tên loại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25</w:t>
            </w:r>
          </w:p>
        </w:tc>
        <w:tc>
          <w:tcPr>
            <w:tcW w:w="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bl>
    <w:p w14:paraId="00000E79" w14:textId="77777777" w:rsidR="00DA1E0F" w:rsidRPr="005315E3" w:rsidRDefault="00DA1E0F" w:rsidP="00643281">
      <w:pPr>
        <w:pBdr>
          <w:top w:val="nil"/>
          <w:left w:val="nil"/>
          <w:bottom w:val="nil"/>
          <w:right w:val="nil"/>
          <w:between w:val="nil"/>
        </w:pBdr>
        <w:spacing w:line="276" w:lineRule="auto"/>
        <w:ind w:left="-284"/>
        <w:jc w:val="both"/>
        <w:rPr>
          <w:rFonts w:ascii="Times New Roman" w:eastAsia="Times New Roman" w:hAnsi="Times New Roman" w:cs="Times New Roman"/>
          <w:color w:val="000000"/>
          <w:sz w:val="24"/>
          <w:szCs w:val="24"/>
        </w:rPr>
      </w:pPr>
    </w:p>
    <w:p w14:paraId="00000E7A" w14:textId="1F805B69" w:rsidR="00DA1E0F" w:rsidRPr="005315E3" w:rsidRDefault="00474313" w:rsidP="00643281">
      <w:pPr>
        <w:pStyle w:val="Heading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r w:rsidR="00735C55" w:rsidRPr="005315E3">
        <w:rPr>
          <w:rFonts w:ascii="Times New Roman" w:eastAsia="Times New Roman" w:hAnsi="Times New Roman" w:cs="Times New Roman"/>
          <w:color w:val="000000"/>
          <w:sz w:val="26"/>
          <w:szCs w:val="26"/>
        </w:rPr>
        <w:t>2.2.4 Tên thực thể / mối kết hợp: Khuyến mãi</w:t>
      </w:r>
    </w:p>
    <w:p w14:paraId="00000E7B" w14:textId="77777777" w:rsidR="00DA1E0F" w:rsidRPr="005315E3" w:rsidRDefault="00735C55" w:rsidP="00643281">
      <w:pPr>
        <w:numPr>
          <w:ilvl w:val="0"/>
          <w:numId w:val="8"/>
        </w:numPr>
        <w:pBdr>
          <w:top w:val="nil"/>
          <w:left w:val="nil"/>
          <w:bottom w:val="nil"/>
          <w:right w:val="nil"/>
          <w:between w:val="nil"/>
        </w:pBdr>
        <w:spacing w:after="0" w:line="360"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KhuyenMai</w:t>
      </w:r>
    </w:p>
    <w:p w14:paraId="00000E7C" w14:textId="77777777" w:rsidR="00DA1E0F" w:rsidRPr="005315E3" w:rsidRDefault="00735C55" w:rsidP="00643281">
      <w:pPr>
        <w:numPr>
          <w:ilvl w:val="0"/>
          <w:numId w:val="8"/>
        </w:numPr>
        <w:pBdr>
          <w:top w:val="nil"/>
          <w:left w:val="nil"/>
          <w:bottom w:val="nil"/>
          <w:right w:val="nil"/>
          <w:between w:val="nil"/>
        </w:pBdr>
        <w:spacing w:line="276"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một thực thể đại diện các chương trình khuyến mãi được áp dụng với loại khách hàng tương ứng.</w:t>
      </w:r>
    </w:p>
    <w:tbl>
      <w:tblPr>
        <w:tblStyle w:val="affffe"/>
        <w:tblW w:w="9640" w:type="dxa"/>
        <w:tblInd w:w="-289" w:type="dxa"/>
        <w:tblLayout w:type="fixed"/>
        <w:tblLook w:val="0400" w:firstRow="0" w:lastRow="0" w:firstColumn="0" w:lastColumn="0" w:noHBand="0" w:noVBand="1"/>
      </w:tblPr>
      <w:tblGrid>
        <w:gridCol w:w="710"/>
        <w:gridCol w:w="1559"/>
        <w:gridCol w:w="1559"/>
        <w:gridCol w:w="1559"/>
        <w:gridCol w:w="898"/>
        <w:gridCol w:w="957"/>
        <w:gridCol w:w="2398"/>
      </w:tblGrid>
      <w:tr w:rsidR="00DA1E0F" w:rsidRPr="005315E3" w14:paraId="10FDC778" w14:textId="77777777">
        <w:trPr>
          <w:trHeight w:val="87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E"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7F" w14:textId="77777777" w:rsidR="00DA1E0F" w:rsidRPr="005315E3" w:rsidRDefault="00735C55" w:rsidP="00023513">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1"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2"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3"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72DA0D8C" w14:textId="77777777">
        <w:trPr>
          <w:trHeight w:val="116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maKM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6"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3246B496" w14:textId="77777777">
        <w:trPr>
          <w:trHeight w:val="125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tenKM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D"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Tên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8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50</w:t>
            </w:r>
          </w:p>
        </w:tc>
        <w:tc>
          <w:tcPr>
            <w:tcW w:w="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0"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1"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5D8ABABA" w14:textId="77777777">
        <w:trPr>
          <w:trHeight w:val="197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tuNgay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4"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Từ ngày – ngày bắt đầu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6"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2E2A626A" w14:textId="77777777">
        <w:trPr>
          <w:trHeight w:val="197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lastRenderedPageBreak/>
              <w:t>5</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denNgay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B"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Đến ngày – ngày kết thúc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D"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9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bl>
    <w:p w14:paraId="00000EA0" w14:textId="77777777" w:rsidR="00DA1E0F" w:rsidRPr="005315E3" w:rsidRDefault="00DA1E0F" w:rsidP="00643281">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00000EA1" w14:textId="14BD9F56" w:rsidR="00DA1E0F" w:rsidRPr="005315E3" w:rsidRDefault="00474313" w:rsidP="00643281">
      <w:pPr>
        <w:pStyle w:val="Heading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r w:rsidR="00735C55" w:rsidRPr="005315E3">
        <w:rPr>
          <w:rFonts w:ascii="Times New Roman" w:eastAsia="Times New Roman" w:hAnsi="Times New Roman" w:cs="Times New Roman"/>
          <w:color w:val="000000"/>
          <w:sz w:val="26"/>
          <w:szCs w:val="26"/>
        </w:rPr>
        <w:t>.2.2.5 Tên thực thể / mối kết hợp: Chi tiết khuyến mãi</w:t>
      </w:r>
    </w:p>
    <w:p w14:paraId="00000EA2" w14:textId="77777777" w:rsidR="00DA1E0F" w:rsidRPr="005315E3" w:rsidRDefault="00735C55" w:rsidP="00643281">
      <w:pPr>
        <w:spacing w:after="0" w:line="360" w:lineRule="auto"/>
        <w:ind w:left="900" w:hanging="132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Tên bảng quan hệ: ChiTietKM</w:t>
      </w:r>
    </w:p>
    <w:p w14:paraId="00000EA3" w14:textId="77777777" w:rsidR="00DA1E0F" w:rsidRPr="005315E3" w:rsidRDefault="00735C55" w:rsidP="00643281">
      <w:pPr>
        <w:spacing w:after="0" w:line="276" w:lineRule="auto"/>
        <w:ind w:left="-284" w:hanging="1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Mô tả thực thể: là một thực thể đại diện từng ưu đãi riêng đối với từng loại khách hàng trong khách sạn.</w:t>
      </w:r>
    </w:p>
    <w:tbl>
      <w:tblPr>
        <w:tblStyle w:val="afffff"/>
        <w:tblW w:w="9640" w:type="dxa"/>
        <w:tblInd w:w="-289" w:type="dxa"/>
        <w:tblLayout w:type="fixed"/>
        <w:tblLook w:val="0400" w:firstRow="0" w:lastRow="0" w:firstColumn="0" w:lastColumn="0" w:noHBand="0" w:noVBand="1"/>
      </w:tblPr>
      <w:tblGrid>
        <w:gridCol w:w="710"/>
        <w:gridCol w:w="1559"/>
        <w:gridCol w:w="1559"/>
        <w:gridCol w:w="1559"/>
        <w:gridCol w:w="993"/>
        <w:gridCol w:w="850"/>
        <w:gridCol w:w="2410"/>
      </w:tblGrid>
      <w:tr w:rsidR="00DA1E0F" w:rsidRPr="005315E3" w14:paraId="2B0E451D" w14:textId="77777777">
        <w:trPr>
          <w:trHeight w:val="89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6" w14:textId="77777777" w:rsidR="00DA1E0F" w:rsidRPr="005315E3" w:rsidRDefault="00735C55" w:rsidP="00023513">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7"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8"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A"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w:t>
            </w:r>
            <w:r w:rsidRPr="005315E3">
              <w:rPr>
                <w:rFonts w:ascii="Times New Roman" w:eastAsia="Times New Roman" w:hAnsi="Times New Roman" w:cs="Times New Roman"/>
                <w:b/>
                <w:color w:val="000000"/>
                <w:sz w:val="26"/>
                <w:szCs w:val="26"/>
              </w:rPr>
              <w:t>hi chú</w:t>
            </w:r>
          </w:p>
        </w:tc>
      </w:tr>
      <w:tr w:rsidR="00DA1E0F" w:rsidRPr="005315E3" w14:paraId="5D7E43BF" w14:textId="77777777">
        <w:trPr>
          <w:trHeight w:val="134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maKM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D"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A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0"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1" w14:textId="6C3AF6B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Đây là thành </w:t>
            </w:r>
            <w:r w:rsidR="009018E9" w:rsidRPr="005315E3">
              <w:rPr>
                <w:rFonts w:ascii="Times New Roman" w:eastAsia="Times New Roman" w:hAnsi="Times New Roman" w:cs="Times New Roman"/>
                <w:color w:val="000000"/>
                <w:sz w:val="26"/>
                <w:szCs w:val="26"/>
              </w:rPr>
              <w:t>phần khóa</w:t>
            </w:r>
            <w:r w:rsidRPr="005315E3">
              <w:rPr>
                <w:rFonts w:ascii="Times New Roman" w:eastAsia="Times New Roman" w:hAnsi="Times New Roman" w:cs="Times New Roman"/>
                <w:color w:val="000000"/>
                <w:sz w:val="26"/>
                <w:szCs w:val="26"/>
              </w:rPr>
              <w:t xml:space="preserve"> chính của thực thể.</w:t>
            </w:r>
          </w:p>
        </w:tc>
      </w:tr>
      <w:tr w:rsidR="00DA1E0F" w:rsidRPr="005315E3" w14:paraId="4FF9EAE6" w14:textId="77777777">
        <w:trPr>
          <w:trHeight w:val="124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maLKH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4"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loại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6"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thành phần khóa chính của thực thể.</w:t>
            </w:r>
          </w:p>
        </w:tc>
      </w:tr>
      <w:tr w:rsidR="00DA1E0F" w:rsidRPr="005315E3" w14:paraId="41B564B4" w14:textId="77777777">
        <w:trPr>
          <w:trHeight w:val="223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phanTramKM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B"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Phần trăm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number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[0, 1]</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B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Phần trăm khuyến mãi chỉ có thể là số thực với tối đa hai chữ số sau phần thập phân.</w:t>
            </w:r>
          </w:p>
        </w:tc>
      </w:tr>
    </w:tbl>
    <w:p w14:paraId="00000EC2" w14:textId="48DD4093" w:rsidR="009018E9" w:rsidRDefault="009018E9" w:rsidP="00643281">
      <w:pPr>
        <w:pStyle w:val="Heading4"/>
        <w:jc w:val="both"/>
        <w:rPr>
          <w:rFonts w:ascii="Times New Roman" w:eastAsia="Times New Roman" w:hAnsi="Times New Roman" w:cs="Times New Roman"/>
          <w:color w:val="000000"/>
          <w:sz w:val="26"/>
          <w:szCs w:val="26"/>
        </w:rPr>
      </w:pPr>
    </w:p>
    <w:p w14:paraId="0E78BC52" w14:textId="707E4BF2" w:rsidR="00DA1E0F" w:rsidRPr="009018E9" w:rsidRDefault="009018E9" w:rsidP="009018E9">
      <w:pPr>
        <w:rPr>
          <w:rFonts w:ascii="Times New Roman" w:eastAsia="Times New Roman" w:hAnsi="Times New Roman" w:cs="Times New Roman"/>
          <w:i/>
          <w:iCs/>
          <w:color w:val="000000"/>
          <w:sz w:val="26"/>
          <w:szCs w:val="26"/>
        </w:rPr>
      </w:pPr>
      <w:r>
        <w:rPr>
          <w:rFonts w:ascii="Times New Roman" w:eastAsia="Times New Roman" w:hAnsi="Times New Roman" w:cs="Times New Roman"/>
          <w:color w:val="000000"/>
          <w:sz w:val="26"/>
          <w:szCs w:val="26"/>
        </w:rPr>
        <w:br w:type="page"/>
      </w:r>
    </w:p>
    <w:p w14:paraId="00000EC3" w14:textId="2A0AC1DA" w:rsidR="00DA1E0F" w:rsidRPr="005315E3" w:rsidRDefault="00474313" w:rsidP="00643281">
      <w:pPr>
        <w:pStyle w:val="Heading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6</w:t>
      </w:r>
      <w:r w:rsidR="00735C55" w:rsidRPr="005315E3">
        <w:rPr>
          <w:rFonts w:ascii="Times New Roman" w:eastAsia="Times New Roman" w:hAnsi="Times New Roman" w:cs="Times New Roman"/>
          <w:color w:val="000000"/>
          <w:sz w:val="26"/>
          <w:szCs w:val="26"/>
        </w:rPr>
        <w:t>.2.2.6 Tên thực thể / mối kết hợp: Phòng</w:t>
      </w:r>
    </w:p>
    <w:p w14:paraId="00000EC4" w14:textId="77777777" w:rsidR="00DA1E0F" w:rsidRPr="005315E3" w:rsidRDefault="00735C55" w:rsidP="00643281">
      <w:pPr>
        <w:spacing w:after="0" w:line="360" w:lineRule="auto"/>
        <w:ind w:left="720" w:hanging="1146"/>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Tên bảng quan hệ: Phong</w:t>
      </w:r>
    </w:p>
    <w:p w14:paraId="00000EC5" w14:textId="77777777" w:rsidR="00DA1E0F" w:rsidRPr="005315E3" w:rsidRDefault="00735C55" w:rsidP="00643281">
      <w:pPr>
        <w:spacing w:line="276" w:lineRule="auto"/>
        <w:ind w:left="-284" w:hanging="141"/>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Mô tả thực thể: là một thực thể đại diện các phòng trong khách sạn Lucifer’s Hotel.</w:t>
      </w:r>
    </w:p>
    <w:tbl>
      <w:tblPr>
        <w:tblStyle w:val="afffff0"/>
        <w:tblW w:w="9640" w:type="dxa"/>
        <w:tblInd w:w="-289" w:type="dxa"/>
        <w:tblLayout w:type="fixed"/>
        <w:tblLook w:val="0400" w:firstRow="0" w:lastRow="0" w:firstColumn="0" w:lastColumn="0" w:noHBand="0" w:noVBand="1"/>
      </w:tblPr>
      <w:tblGrid>
        <w:gridCol w:w="710"/>
        <w:gridCol w:w="1559"/>
        <w:gridCol w:w="1559"/>
        <w:gridCol w:w="1559"/>
        <w:gridCol w:w="993"/>
        <w:gridCol w:w="850"/>
        <w:gridCol w:w="2410"/>
      </w:tblGrid>
      <w:tr w:rsidR="00DA1E0F" w:rsidRPr="005315E3" w14:paraId="66E51D7D" w14:textId="77777777">
        <w:trPr>
          <w:trHeight w:val="863"/>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C6"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C7"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C8" w14:textId="77777777" w:rsidR="00DA1E0F" w:rsidRPr="005315E3" w:rsidRDefault="00735C55" w:rsidP="00023513">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C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CA"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CB"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C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7EA924EA" w14:textId="77777777">
        <w:trPr>
          <w:trHeight w:val="97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C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C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maPhong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CF"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39FA236A" w14:textId="77777777">
        <w:trPr>
          <w:trHeight w:val="97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4"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5"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tenPhong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6" w14:textId="77777777" w:rsidR="00DA1E0F" w:rsidRPr="005315E3" w:rsidRDefault="00735C55" w:rsidP="00023513">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Tên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7"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Kiêu ký tự: varchar2</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25</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9" w14:textId="77777777" w:rsidR="00DA1E0F" w:rsidRPr="005315E3" w:rsidRDefault="00DA1E0F" w:rsidP="00643281">
            <w:pPr>
              <w:spacing w:after="0" w:line="240" w:lineRule="auto"/>
              <w:jc w:val="both"/>
              <w:rPr>
                <w:rFonts w:ascii="Times New Roman" w:eastAsia="Times New Roman" w:hAnsi="Times New Roman" w:cs="Times New Roman"/>
                <w:color w:val="000000"/>
                <w:sz w:val="26"/>
                <w:szCs w:val="26"/>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A" w14:textId="77777777" w:rsidR="00DA1E0F" w:rsidRPr="005315E3" w:rsidRDefault="00DA1E0F" w:rsidP="00643281">
            <w:pPr>
              <w:spacing w:after="0" w:line="240" w:lineRule="auto"/>
              <w:jc w:val="both"/>
              <w:rPr>
                <w:rFonts w:ascii="Times New Roman" w:eastAsia="Times New Roman" w:hAnsi="Times New Roman" w:cs="Times New Roman"/>
                <w:color w:val="000000"/>
                <w:sz w:val="26"/>
                <w:szCs w:val="26"/>
              </w:rPr>
            </w:pPr>
          </w:p>
        </w:tc>
      </w:tr>
      <w:tr w:rsidR="00DA1E0F" w:rsidRPr="005315E3" w14:paraId="4C2D5D78" w14:textId="77777777">
        <w:trPr>
          <w:trHeight w:val="183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ghiChu</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D"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Ghi chú.</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D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100</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0"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Ghi chú sẽ chứa các thông tin về các chi tiết và thiết bị trong phòng như phòng có một giường và một bồn tắm, một vòi sen, ...</w:t>
            </w:r>
          </w:p>
        </w:tc>
      </w:tr>
      <w:tr w:rsidR="00DA1E0F" w:rsidRPr="005315E3" w14:paraId="036794C5" w14:textId="77777777">
        <w:trPr>
          <w:trHeight w:val="183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3"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maLP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4" w14:textId="77777777" w:rsidR="00DA1E0F" w:rsidRPr="005315E3" w:rsidRDefault="00735C55" w:rsidP="00023513">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loại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5"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Kiểu số: 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6" w14:textId="77777777" w:rsidR="00DA1E0F" w:rsidRPr="005315E3" w:rsidRDefault="00DA1E0F" w:rsidP="00643281">
            <w:pPr>
              <w:spacing w:after="0" w:line="240" w:lineRule="auto"/>
              <w:jc w:val="both"/>
              <w:rPr>
                <w:rFonts w:ascii="Times New Roman" w:eastAsia="Times New Roman" w:hAnsi="Times New Roman" w:cs="Times New Roman"/>
                <w:color w:val="000000"/>
                <w:sz w:val="26"/>
                <w:szCs w:val="26"/>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5</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Đây là khóa ngoại của thực thể.</w:t>
            </w:r>
          </w:p>
        </w:tc>
      </w:tr>
    </w:tbl>
    <w:p w14:paraId="00000EE9"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8437726" w14:textId="77777777" w:rsidR="00ED6DB0" w:rsidRDefault="00ED6DB0">
      <w:pPr>
        <w:rPr>
          <w:rFonts w:ascii="Times New Roman" w:eastAsia="Times New Roman" w:hAnsi="Times New Roman" w:cs="Times New Roman"/>
          <w:i/>
          <w:iCs/>
          <w:color w:val="000000"/>
          <w:sz w:val="26"/>
          <w:szCs w:val="26"/>
        </w:rPr>
      </w:pPr>
      <w:r>
        <w:rPr>
          <w:rFonts w:ascii="Times New Roman" w:eastAsia="Times New Roman" w:hAnsi="Times New Roman" w:cs="Times New Roman"/>
          <w:color w:val="000000"/>
          <w:sz w:val="26"/>
          <w:szCs w:val="26"/>
        </w:rPr>
        <w:br w:type="page"/>
      </w:r>
    </w:p>
    <w:p w14:paraId="00000EEA" w14:textId="2A6A114D" w:rsidR="00DA1E0F" w:rsidRPr="005315E3" w:rsidRDefault="00474313" w:rsidP="00643281">
      <w:pPr>
        <w:pStyle w:val="Heading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6</w:t>
      </w:r>
      <w:r w:rsidR="00735C55" w:rsidRPr="005315E3">
        <w:rPr>
          <w:rFonts w:ascii="Times New Roman" w:eastAsia="Times New Roman" w:hAnsi="Times New Roman" w:cs="Times New Roman"/>
          <w:color w:val="000000"/>
          <w:sz w:val="26"/>
          <w:szCs w:val="26"/>
        </w:rPr>
        <w:t>.2.2.7 Tên thực thể / mối kết hợp: Loại phòng</w:t>
      </w:r>
    </w:p>
    <w:p w14:paraId="00000EEB" w14:textId="77777777" w:rsidR="00DA1E0F" w:rsidRPr="005315E3" w:rsidRDefault="00735C55" w:rsidP="00643281">
      <w:pPr>
        <w:numPr>
          <w:ilvl w:val="0"/>
          <w:numId w:val="8"/>
        </w:numPr>
        <w:pBdr>
          <w:top w:val="nil"/>
          <w:left w:val="nil"/>
          <w:bottom w:val="nil"/>
          <w:right w:val="nil"/>
          <w:between w:val="nil"/>
        </w:pBdr>
        <w:spacing w:after="0" w:line="360" w:lineRule="auto"/>
        <w:ind w:left="-142"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LoaiPhong</w:t>
      </w:r>
    </w:p>
    <w:p w14:paraId="00000EEC" w14:textId="77777777" w:rsidR="00DA1E0F" w:rsidRPr="005315E3" w:rsidRDefault="00735C55" w:rsidP="00643281">
      <w:pPr>
        <w:numPr>
          <w:ilvl w:val="0"/>
          <w:numId w:val="8"/>
        </w:numPr>
        <w:pBdr>
          <w:top w:val="nil"/>
          <w:left w:val="nil"/>
          <w:bottom w:val="nil"/>
          <w:right w:val="nil"/>
          <w:between w:val="nil"/>
        </w:pBdr>
        <w:spacing w:line="276" w:lineRule="auto"/>
        <w:ind w:left="-142"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một thực thể đại diện loại phòng tồn tại trong khách sạn sẽ phục vụ khách hàng như phòng standard, phòng deluxe, ...</w:t>
      </w:r>
    </w:p>
    <w:tbl>
      <w:tblPr>
        <w:tblStyle w:val="afffff1"/>
        <w:tblW w:w="9640" w:type="dxa"/>
        <w:tblInd w:w="-289" w:type="dxa"/>
        <w:tblLayout w:type="fixed"/>
        <w:tblLook w:val="0400" w:firstRow="0" w:lastRow="0" w:firstColumn="0" w:lastColumn="0" w:noHBand="0" w:noVBand="1"/>
      </w:tblPr>
      <w:tblGrid>
        <w:gridCol w:w="710"/>
        <w:gridCol w:w="1559"/>
        <w:gridCol w:w="1559"/>
        <w:gridCol w:w="1559"/>
        <w:gridCol w:w="993"/>
        <w:gridCol w:w="850"/>
        <w:gridCol w:w="2410"/>
      </w:tblGrid>
      <w:tr w:rsidR="00DA1E0F" w:rsidRPr="005315E3" w14:paraId="37C30AAE" w14:textId="77777777">
        <w:trPr>
          <w:trHeight w:val="97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E"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EF" w14:textId="77777777" w:rsidR="00DA1E0F" w:rsidRPr="005315E3" w:rsidRDefault="00735C55" w:rsidP="00023513">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0" w14:textId="77777777" w:rsidR="00DA1E0F" w:rsidRPr="005315E3" w:rsidRDefault="00735C55" w:rsidP="00ED6DB0">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1"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2"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3"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507D8921" w14:textId="77777777" w:rsidTr="00ED6DB0">
        <w:trPr>
          <w:trHeight w:val="98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maLP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6"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loại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7" w14:textId="77777777" w:rsidR="00DA1E0F" w:rsidRPr="005315E3" w:rsidRDefault="00735C55" w:rsidP="00ED6DB0">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7B02A19C" w14:textId="77777777" w:rsidTr="00ED6DB0">
        <w:trPr>
          <w:trHeight w:val="89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tenLP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D"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Tên loại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E" w14:textId="77777777" w:rsidR="00DA1E0F" w:rsidRPr="005315E3" w:rsidRDefault="00735C55" w:rsidP="00ED6DB0">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EF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25</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0"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1"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2EFEC9B8" w14:textId="77777777" w:rsidTr="00ED6DB0">
        <w:trPr>
          <w:trHeight w:val="89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giaPhong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4"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Giá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5" w14:textId="77777777" w:rsidR="00DA1E0F" w:rsidRPr="005315E3" w:rsidRDefault="00735C55" w:rsidP="00ED6DB0">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number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15</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7F8D6EFB" w14:textId="77777777" w:rsidTr="00ED6DB0">
        <w:trPr>
          <w:trHeight w:val="134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slToiD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B"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 lượng người tối đa trong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C" w14:textId="77777777" w:rsidR="00DA1E0F" w:rsidRPr="005315E3" w:rsidRDefault="00735C55" w:rsidP="00ED6DB0">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D"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 4]</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0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bl>
    <w:p w14:paraId="00000F10"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0F11" w14:textId="5B9CD819" w:rsidR="00DA1E0F" w:rsidRPr="005315E3" w:rsidRDefault="00474313" w:rsidP="00643281">
      <w:pPr>
        <w:pStyle w:val="Heading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r w:rsidR="00735C55" w:rsidRPr="005315E3">
        <w:rPr>
          <w:rFonts w:ascii="Times New Roman" w:eastAsia="Times New Roman" w:hAnsi="Times New Roman" w:cs="Times New Roman"/>
          <w:color w:val="000000"/>
          <w:sz w:val="26"/>
          <w:szCs w:val="26"/>
        </w:rPr>
        <w:t>.2.2.8 Tên thực thể / mối kết hợp: Tình trạng phòng</w:t>
      </w:r>
    </w:p>
    <w:p w14:paraId="00000F12" w14:textId="77777777" w:rsidR="00DA1E0F" w:rsidRPr="005315E3" w:rsidRDefault="00735C55" w:rsidP="00643281">
      <w:pPr>
        <w:numPr>
          <w:ilvl w:val="0"/>
          <w:numId w:val="8"/>
        </w:numPr>
        <w:pBdr>
          <w:top w:val="nil"/>
          <w:left w:val="nil"/>
          <w:bottom w:val="nil"/>
          <w:right w:val="nil"/>
          <w:between w:val="nil"/>
        </w:pBdr>
        <w:spacing w:after="0" w:line="360" w:lineRule="auto"/>
        <w:ind w:left="-142"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TinhTrangPhong</w:t>
      </w:r>
    </w:p>
    <w:p w14:paraId="00000F13" w14:textId="77777777" w:rsidR="00DA1E0F" w:rsidRPr="005315E3" w:rsidRDefault="00735C55" w:rsidP="00643281">
      <w:pPr>
        <w:numPr>
          <w:ilvl w:val="0"/>
          <w:numId w:val="8"/>
        </w:numPr>
        <w:pBdr>
          <w:top w:val="nil"/>
          <w:left w:val="nil"/>
          <w:bottom w:val="nil"/>
          <w:right w:val="nil"/>
          <w:between w:val="nil"/>
        </w:pBdr>
        <w:spacing w:line="276" w:lineRule="auto"/>
        <w:ind w:left="-142"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Đây là thực thể đại diện cho hai thực thể là tình trạng phòng và phòng. Trong đó, thực thể này sẽ liệt kê các tình trạng phòng trong khoảng thời gian cụ thể. </w:t>
      </w:r>
    </w:p>
    <w:tbl>
      <w:tblPr>
        <w:tblStyle w:val="afffff2"/>
        <w:tblW w:w="9640" w:type="dxa"/>
        <w:tblInd w:w="-289" w:type="dxa"/>
        <w:tblLayout w:type="fixed"/>
        <w:tblLook w:val="0400" w:firstRow="0" w:lastRow="0" w:firstColumn="0" w:lastColumn="0" w:noHBand="0" w:noVBand="1"/>
      </w:tblPr>
      <w:tblGrid>
        <w:gridCol w:w="710"/>
        <w:gridCol w:w="1559"/>
        <w:gridCol w:w="1559"/>
        <w:gridCol w:w="1559"/>
        <w:gridCol w:w="993"/>
        <w:gridCol w:w="850"/>
        <w:gridCol w:w="2410"/>
      </w:tblGrid>
      <w:tr w:rsidR="00DA1E0F" w:rsidRPr="005315E3" w14:paraId="6FE79CE6" w14:textId="77777777">
        <w:trPr>
          <w:trHeight w:val="116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6" w14:textId="77777777" w:rsidR="00DA1E0F" w:rsidRPr="005315E3" w:rsidRDefault="00735C55" w:rsidP="00023513">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7"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8"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A"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237B1E5D" w14:textId="77777777">
        <w:trPr>
          <w:trHeight w:val="143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maTTP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D"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tình trạng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1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2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2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4548A489" w14:textId="77777777" w:rsidTr="00ED6DB0">
        <w:trPr>
          <w:trHeight w:val="143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2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2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tenTTP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24" w14:textId="77777777" w:rsidR="00DA1E0F" w:rsidRPr="005315E3" w:rsidRDefault="00735C55" w:rsidP="00023513">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Tên tình trạng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2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2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25</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2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2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bl>
    <w:p w14:paraId="00000F32" w14:textId="48763EA1" w:rsidR="00DA1E0F" w:rsidRPr="005315E3" w:rsidRDefault="00474313" w:rsidP="00643281">
      <w:pPr>
        <w:pStyle w:val="Heading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6</w:t>
      </w:r>
      <w:r w:rsidR="00735C55" w:rsidRPr="005315E3">
        <w:rPr>
          <w:rFonts w:ascii="Times New Roman" w:eastAsia="Times New Roman" w:hAnsi="Times New Roman" w:cs="Times New Roman"/>
          <w:color w:val="000000"/>
          <w:sz w:val="26"/>
          <w:szCs w:val="26"/>
        </w:rPr>
        <w:t>.2.2.9 Tên thực thể / mối kết hợp: Chi tiết tình trạng phòng</w:t>
      </w:r>
    </w:p>
    <w:p w14:paraId="00000F33" w14:textId="77777777" w:rsidR="00DA1E0F" w:rsidRPr="005315E3" w:rsidRDefault="00735C55" w:rsidP="00643281">
      <w:pPr>
        <w:numPr>
          <w:ilvl w:val="0"/>
          <w:numId w:val="8"/>
        </w:numPr>
        <w:pBdr>
          <w:top w:val="nil"/>
          <w:left w:val="nil"/>
          <w:bottom w:val="nil"/>
          <w:right w:val="nil"/>
          <w:between w:val="nil"/>
        </w:pBdr>
        <w:spacing w:after="0" w:line="276" w:lineRule="auto"/>
        <w:ind w:left="-142"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ChiTietTTP</w:t>
      </w:r>
    </w:p>
    <w:p w14:paraId="00000F34" w14:textId="77777777" w:rsidR="00DA1E0F" w:rsidRPr="005315E3" w:rsidRDefault="00735C55" w:rsidP="00643281">
      <w:pPr>
        <w:numPr>
          <w:ilvl w:val="0"/>
          <w:numId w:val="8"/>
        </w:numPr>
        <w:pBdr>
          <w:top w:val="nil"/>
          <w:left w:val="nil"/>
          <w:bottom w:val="nil"/>
          <w:right w:val="nil"/>
          <w:between w:val="nil"/>
        </w:pBdr>
        <w:spacing w:after="0" w:line="276" w:lineRule="auto"/>
        <w:ind w:left="-142"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một thực thể đại diện tình trạng phòng cụ thể của phòng tại mỗi thời điểm khác nhau.</w:t>
      </w:r>
    </w:p>
    <w:tbl>
      <w:tblPr>
        <w:tblStyle w:val="afffff3"/>
        <w:tblW w:w="9640" w:type="dxa"/>
        <w:tblInd w:w="-289" w:type="dxa"/>
        <w:tblLayout w:type="fixed"/>
        <w:tblLook w:val="0400" w:firstRow="0" w:lastRow="0" w:firstColumn="0" w:lastColumn="0" w:noHBand="0" w:noVBand="1"/>
      </w:tblPr>
      <w:tblGrid>
        <w:gridCol w:w="710"/>
        <w:gridCol w:w="1559"/>
        <w:gridCol w:w="1559"/>
        <w:gridCol w:w="1559"/>
        <w:gridCol w:w="927"/>
        <w:gridCol w:w="990"/>
        <w:gridCol w:w="2336"/>
      </w:tblGrid>
      <w:tr w:rsidR="00DA1E0F" w:rsidRPr="005315E3" w14:paraId="0EDCF1F1" w14:textId="77777777" w:rsidTr="009018E9">
        <w:trPr>
          <w:trHeight w:val="91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3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36"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37"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38"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3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3A"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3B"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4D3A59AE" w14:textId="77777777" w:rsidTr="009018E9">
        <w:trPr>
          <w:trHeight w:val="152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3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3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maTTP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3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tình trạng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3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0"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thành phần khóa chính của thực thể.</w:t>
            </w:r>
          </w:p>
        </w:tc>
      </w:tr>
      <w:tr w:rsidR="00DA1E0F" w:rsidRPr="005315E3" w14:paraId="528F4BB7" w14:textId="77777777" w:rsidTr="009018E9">
        <w:trPr>
          <w:trHeight w:val="125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maPhong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100</w:t>
            </w: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thành phần khóa chính của thực thể.</w:t>
            </w:r>
          </w:p>
        </w:tc>
      </w:tr>
      <w:tr w:rsidR="00DA1E0F" w:rsidRPr="005315E3" w14:paraId="5E588DB6" w14:textId="77777777" w:rsidTr="009018E9">
        <w:trPr>
          <w:trHeight w:val="170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ngayBD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bắt đầu của tình trạng đó.</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4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5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Đây là thành phần khóa chính của thực thể.</w:t>
            </w:r>
          </w:p>
        </w:tc>
      </w:tr>
      <w:tr w:rsidR="00DA1E0F" w:rsidRPr="005315E3" w14:paraId="06415DFB" w14:textId="77777777" w:rsidTr="009018E9">
        <w:trPr>
          <w:trHeight w:val="178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5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5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ngayKT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5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kết thúc của tình trạng đó.</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5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55"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56"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5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Đây là thành phần khóa chính của thực thể.</w:t>
            </w:r>
          </w:p>
        </w:tc>
      </w:tr>
    </w:tbl>
    <w:p w14:paraId="00000F58"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4F18C45B" w14:textId="0431B193" w:rsidR="00DA1E0F" w:rsidRPr="009018E9" w:rsidRDefault="009018E9" w:rsidP="009018E9">
      <w:pPr>
        <w:rPr>
          <w:rFonts w:ascii="Times New Roman" w:eastAsia="Times New Roman" w:hAnsi="Times New Roman" w:cs="Times New Roman"/>
          <w:i/>
          <w:iCs/>
          <w:color w:val="000000"/>
          <w:sz w:val="26"/>
          <w:szCs w:val="26"/>
        </w:rPr>
      </w:pPr>
      <w:r>
        <w:rPr>
          <w:rFonts w:ascii="Times New Roman" w:eastAsia="Times New Roman" w:hAnsi="Times New Roman" w:cs="Times New Roman"/>
          <w:color w:val="000000"/>
          <w:sz w:val="26"/>
          <w:szCs w:val="26"/>
        </w:rPr>
        <w:br w:type="page"/>
      </w:r>
    </w:p>
    <w:p w14:paraId="00000F5A" w14:textId="693AD16D" w:rsidR="00DA1E0F" w:rsidRPr="005315E3" w:rsidRDefault="00474313" w:rsidP="00643281">
      <w:pPr>
        <w:pStyle w:val="Heading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6</w:t>
      </w:r>
      <w:r w:rsidR="00735C55" w:rsidRPr="005315E3">
        <w:rPr>
          <w:rFonts w:ascii="Times New Roman" w:eastAsia="Times New Roman" w:hAnsi="Times New Roman" w:cs="Times New Roman"/>
          <w:color w:val="000000"/>
          <w:sz w:val="26"/>
          <w:szCs w:val="26"/>
        </w:rPr>
        <w:t>.2.2.10 Tên thực thể / mối kết hợp: Dịch vụ</w:t>
      </w:r>
    </w:p>
    <w:p w14:paraId="00000F5B" w14:textId="77777777" w:rsidR="00DA1E0F" w:rsidRPr="005315E3" w:rsidRDefault="00735C55" w:rsidP="00643281">
      <w:pPr>
        <w:numPr>
          <w:ilvl w:val="0"/>
          <w:numId w:val="8"/>
        </w:numPr>
        <w:pBdr>
          <w:top w:val="nil"/>
          <w:left w:val="nil"/>
          <w:bottom w:val="nil"/>
          <w:right w:val="nil"/>
          <w:between w:val="nil"/>
        </w:pBdr>
        <w:spacing w:after="0" w:line="360" w:lineRule="auto"/>
        <w:ind w:left="-142"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DichVu</w:t>
      </w:r>
    </w:p>
    <w:p w14:paraId="00000F5F" w14:textId="01761811" w:rsidR="00DA1E0F" w:rsidRPr="005315E3" w:rsidRDefault="00735C55" w:rsidP="009018E9">
      <w:pPr>
        <w:numPr>
          <w:ilvl w:val="0"/>
          <w:numId w:val="8"/>
        </w:numPr>
        <w:pBdr>
          <w:top w:val="nil"/>
          <w:left w:val="nil"/>
          <w:bottom w:val="nil"/>
          <w:right w:val="nil"/>
          <w:between w:val="nil"/>
        </w:pBdr>
        <w:spacing w:line="276" w:lineRule="auto"/>
        <w:ind w:left="-142"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một thực thể đại diện các hình thức dịch vụ bên trong và bên ngoài khách sạn.</w:t>
      </w:r>
    </w:p>
    <w:tbl>
      <w:tblPr>
        <w:tblStyle w:val="afffff4"/>
        <w:tblW w:w="9640" w:type="dxa"/>
        <w:tblInd w:w="-289" w:type="dxa"/>
        <w:tblLayout w:type="fixed"/>
        <w:tblLook w:val="0400" w:firstRow="0" w:lastRow="0" w:firstColumn="0" w:lastColumn="0" w:noHBand="0" w:noVBand="1"/>
      </w:tblPr>
      <w:tblGrid>
        <w:gridCol w:w="710"/>
        <w:gridCol w:w="1559"/>
        <w:gridCol w:w="1559"/>
        <w:gridCol w:w="1559"/>
        <w:gridCol w:w="1017"/>
        <w:gridCol w:w="900"/>
        <w:gridCol w:w="2336"/>
      </w:tblGrid>
      <w:tr w:rsidR="00DA1E0F" w:rsidRPr="005315E3" w14:paraId="14BF1804" w14:textId="77777777" w:rsidTr="009018E9">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1"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2"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3"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6"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0208FCEA" w14:textId="77777777" w:rsidTr="009018E9">
        <w:trPr>
          <w:trHeight w:val="1106"/>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maDV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dịch vụ.</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B"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C"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2DDB5DF9" w14:textId="77777777" w:rsidTr="009018E9">
        <w:trPr>
          <w:trHeight w:val="138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6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tenDV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Tên dịch vụ.</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50</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3"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53B0DF71" w14:textId="77777777" w:rsidTr="009018E9">
        <w:trPr>
          <w:trHeight w:val="123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maDonVi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đơn vị.</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r w:rsidR="00DA1E0F" w:rsidRPr="005315E3" w14:paraId="4378D58E" w14:textId="77777777" w:rsidTr="009018E9">
        <w:trPr>
          <w:trHeight w:val="152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giaDV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Giá dịch vụ.</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7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number</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8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81"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82"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bl>
    <w:p w14:paraId="00000F83"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F84" w14:textId="6679E24B" w:rsidR="009018E9" w:rsidRDefault="009018E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CEB384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F85" w14:textId="44AB40AB" w:rsidR="00DA1E0F" w:rsidRPr="005315E3" w:rsidRDefault="00474313" w:rsidP="00643281">
      <w:pPr>
        <w:pStyle w:val="Heading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6</w:t>
      </w:r>
      <w:r w:rsidR="009018E9" w:rsidRPr="005315E3">
        <w:rPr>
          <w:rFonts w:ascii="Times New Roman" w:eastAsia="Times New Roman" w:hAnsi="Times New Roman" w:cs="Times New Roman"/>
          <w:color w:val="000000"/>
          <w:sz w:val="26"/>
          <w:szCs w:val="26"/>
        </w:rPr>
        <w:t>.2.2.11 Tên</w:t>
      </w:r>
      <w:r w:rsidR="00735C55" w:rsidRPr="005315E3">
        <w:rPr>
          <w:rFonts w:ascii="Times New Roman" w:eastAsia="Times New Roman" w:hAnsi="Times New Roman" w:cs="Times New Roman"/>
          <w:color w:val="000000"/>
          <w:sz w:val="26"/>
          <w:szCs w:val="26"/>
        </w:rPr>
        <w:t xml:space="preserve"> thực thể / mối kết hợp:  Đơn vị</w:t>
      </w:r>
    </w:p>
    <w:p w14:paraId="00000F86" w14:textId="77777777" w:rsidR="00DA1E0F" w:rsidRPr="005315E3" w:rsidRDefault="00735C55" w:rsidP="00643281">
      <w:pPr>
        <w:numPr>
          <w:ilvl w:val="0"/>
          <w:numId w:val="8"/>
        </w:numPr>
        <w:pBdr>
          <w:top w:val="nil"/>
          <w:left w:val="nil"/>
          <w:bottom w:val="nil"/>
          <w:right w:val="nil"/>
          <w:between w:val="nil"/>
        </w:pBdr>
        <w:spacing w:after="0" w:line="360"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DonVi</w:t>
      </w:r>
    </w:p>
    <w:p w14:paraId="00000F87" w14:textId="77777777" w:rsidR="00DA1E0F" w:rsidRPr="005315E3" w:rsidRDefault="00735C55" w:rsidP="00643281">
      <w:pPr>
        <w:numPr>
          <w:ilvl w:val="0"/>
          <w:numId w:val="8"/>
        </w:numPr>
        <w:pBdr>
          <w:top w:val="nil"/>
          <w:left w:val="nil"/>
          <w:bottom w:val="nil"/>
          <w:right w:val="nil"/>
          <w:between w:val="nil"/>
        </w:pBdr>
        <w:spacing w:line="276"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một thực thể đại diện các đối tác khi lập danh sách các dịch vụ đã liên kết với Lucifer’s Hotel để phục vụ khách hàng trong khách sạn.</w:t>
      </w:r>
    </w:p>
    <w:tbl>
      <w:tblPr>
        <w:tblStyle w:val="afffff5"/>
        <w:tblW w:w="9640" w:type="dxa"/>
        <w:tblInd w:w="-289" w:type="dxa"/>
        <w:tblLayout w:type="fixed"/>
        <w:tblLook w:val="0400" w:firstRow="0" w:lastRow="0" w:firstColumn="0" w:lastColumn="0" w:noHBand="0" w:noVBand="1"/>
      </w:tblPr>
      <w:tblGrid>
        <w:gridCol w:w="710"/>
        <w:gridCol w:w="1417"/>
        <w:gridCol w:w="1701"/>
        <w:gridCol w:w="1559"/>
        <w:gridCol w:w="927"/>
        <w:gridCol w:w="810"/>
        <w:gridCol w:w="2516"/>
      </w:tblGrid>
      <w:tr w:rsidR="00DA1E0F" w:rsidRPr="005315E3" w14:paraId="0DA58AD2" w14:textId="77777777" w:rsidTr="00ED6DB0">
        <w:trPr>
          <w:trHeight w:val="102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88"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8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8A"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8B"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w:t>
            </w:r>
            <w:r w:rsidRPr="005315E3">
              <w:rPr>
                <w:rFonts w:ascii="Times New Roman" w:eastAsia="Times New Roman" w:hAnsi="Times New Roman" w:cs="Times New Roman"/>
                <w:b/>
                <w:color w:val="000000"/>
                <w:sz w:val="26"/>
                <w:szCs w:val="26"/>
              </w:rPr>
              <w:t xml:space="preserve"> liệu</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8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8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8E"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22CB52C9" w14:textId="77777777" w:rsidTr="00ED6DB0">
        <w:trPr>
          <w:trHeight w:val="106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8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maDonVi</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đơn vị.</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3"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6D33C135" w14:textId="77777777" w:rsidTr="00ED6DB0">
        <w:trPr>
          <w:trHeight w:val="89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tenDonVi</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Tên đơn vị.</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B"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9C"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bl>
    <w:p w14:paraId="00000F9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F9F" w14:textId="523ABF4F" w:rsidR="00DA1E0F" w:rsidRPr="00474313" w:rsidRDefault="00474313" w:rsidP="00474313">
      <w:pPr>
        <w:pBdr>
          <w:top w:val="nil"/>
          <w:left w:val="nil"/>
          <w:bottom w:val="nil"/>
          <w:right w:val="nil"/>
          <w:between w:val="nil"/>
        </w:pBdr>
        <w:spacing w:after="0" w:line="360" w:lineRule="auto"/>
        <w:jc w:val="both"/>
        <w:rPr>
          <w:rFonts w:ascii="Times New Roman" w:eastAsia="Times New Roman" w:hAnsi="Times New Roman" w:cs="Times New Roman"/>
          <w:i/>
          <w:iCs/>
          <w:color w:val="000000"/>
          <w:sz w:val="24"/>
          <w:szCs w:val="24"/>
        </w:rPr>
      </w:pPr>
      <w:r w:rsidRPr="00474313">
        <w:rPr>
          <w:rFonts w:ascii="Times New Roman" w:eastAsia="Times New Roman" w:hAnsi="Times New Roman" w:cs="Times New Roman"/>
          <w:i/>
          <w:iCs/>
          <w:color w:val="000000"/>
          <w:sz w:val="26"/>
          <w:szCs w:val="26"/>
        </w:rPr>
        <w:t>6.2.2.12</w:t>
      </w:r>
      <w:r w:rsidR="00735C55" w:rsidRPr="00474313">
        <w:rPr>
          <w:rFonts w:ascii="Times New Roman" w:eastAsia="Times New Roman" w:hAnsi="Times New Roman" w:cs="Times New Roman"/>
          <w:i/>
          <w:iCs/>
          <w:color w:val="000000"/>
          <w:sz w:val="26"/>
          <w:szCs w:val="26"/>
        </w:rPr>
        <w:t xml:space="preserve"> Tên thực thể / mối kết hợp:  Phiếu dịch vụ</w:t>
      </w:r>
    </w:p>
    <w:p w14:paraId="00000FA0" w14:textId="77777777" w:rsidR="00DA1E0F" w:rsidRPr="005315E3" w:rsidRDefault="00735C55" w:rsidP="00643281">
      <w:pPr>
        <w:numPr>
          <w:ilvl w:val="0"/>
          <w:numId w:val="8"/>
        </w:numPr>
        <w:pBdr>
          <w:top w:val="nil"/>
          <w:left w:val="nil"/>
          <w:bottom w:val="nil"/>
          <w:right w:val="nil"/>
          <w:between w:val="nil"/>
        </w:pBdr>
        <w:spacing w:after="0" w:line="360"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PhieuDichVu</w:t>
      </w:r>
    </w:p>
    <w:p w14:paraId="00000FA1" w14:textId="77777777" w:rsidR="00DA1E0F" w:rsidRPr="005315E3" w:rsidRDefault="00735C55" w:rsidP="00643281">
      <w:pPr>
        <w:numPr>
          <w:ilvl w:val="0"/>
          <w:numId w:val="8"/>
        </w:numPr>
        <w:pBdr>
          <w:top w:val="nil"/>
          <w:left w:val="nil"/>
          <w:bottom w:val="nil"/>
          <w:right w:val="nil"/>
          <w:between w:val="nil"/>
        </w:pBdr>
        <w:spacing w:line="276" w:lineRule="auto"/>
        <w:ind w:left="142"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một thực thể đại diện cho phiếu dịch vụ khi khách hàng sử dụng dịch vụ trong khách sạn. (Có thể thuê phòng tại khách sạn hoặc không)</w:t>
      </w:r>
    </w:p>
    <w:tbl>
      <w:tblPr>
        <w:tblStyle w:val="afffff6"/>
        <w:tblW w:w="9640" w:type="dxa"/>
        <w:tblInd w:w="-289" w:type="dxa"/>
        <w:tblLayout w:type="fixed"/>
        <w:tblLook w:val="0400" w:firstRow="0" w:lastRow="0" w:firstColumn="0" w:lastColumn="0" w:noHBand="0" w:noVBand="1"/>
      </w:tblPr>
      <w:tblGrid>
        <w:gridCol w:w="710"/>
        <w:gridCol w:w="1417"/>
        <w:gridCol w:w="1701"/>
        <w:gridCol w:w="1559"/>
        <w:gridCol w:w="1017"/>
        <w:gridCol w:w="1080"/>
        <w:gridCol w:w="2156"/>
      </w:tblGrid>
      <w:tr w:rsidR="00DA1E0F" w:rsidRPr="005315E3" w14:paraId="75880670" w14:textId="77777777" w:rsidTr="009155B0">
        <w:trPr>
          <w:trHeight w:val="1133"/>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2"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3"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6"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7"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1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8"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7E6BDE03" w14:textId="77777777" w:rsidTr="00ED6DB0">
        <w:trPr>
          <w:trHeight w:val="105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maPDV</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B" w14:textId="77777777" w:rsidR="00DA1E0F" w:rsidRPr="005315E3" w:rsidRDefault="00735C55" w:rsidP="00ED6DB0">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phiếu dịch vụ.</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D"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1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A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0B310584" w14:textId="77777777" w:rsidTr="00ED6DB0">
        <w:trPr>
          <w:trHeight w:val="98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0"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1"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tongTienDV</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2" w14:textId="77777777" w:rsidR="00DA1E0F" w:rsidRPr="005315E3" w:rsidRDefault="00735C55" w:rsidP="00ED6DB0">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Tổng tiền dịch vụ.</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3"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Kiểu số: number</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15</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5"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1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6" w14:textId="77777777" w:rsidR="00DA1E0F" w:rsidRPr="005315E3" w:rsidRDefault="00DA1E0F" w:rsidP="00643281">
            <w:pPr>
              <w:spacing w:after="0" w:line="240" w:lineRule="auto"/>
              <w:jc w:val="both"/>
              <w:rPr>
                <w:rFonts w:ascii="Times New Roman" w:eastAsia="Times New Roman" w:hAnsi="Times New Roman" w:cs="Times New Roman"/>
                <w:color w:val="000000"/>
                <w:sz w:val="26"/>
                <w:szCs w:val="26"/>
              </w:rPr>
            </w:pPr>
          </w:p>
        </w:tc>
      </w:tr>
      <w:tr w:rsidR="00DA1E0F" w:rsidRPr="005315E3" w14:paraId="72AD4622" w14:textId="77777777" w:rsidTr="009155B0">
        <w:trPr>
          <w:trHeight w:val="134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3</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maKH</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9" w14:textId="77777777" w:rsidR="00DA1E0F" w:rsidRPr="005315E3" w:rsidRDefault="00735C55" w:rsidP="00ED6DB0">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B"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C"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1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r w:rsidR="00DA1E0F" w:rsidRPr="005315E3" w14:paraId="7C68747E" w14:textId="77777777" w:rsidTr="009155B0">
        <w:trPr>
          <w:trHeight w:val="125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B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maNV</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C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nhân viên.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C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C2"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C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100</w:t>
            </w:r>
          </w:p>
        </w:tc>
        <w:tc>
          <w:tcPr>
            <w:tcW w:w="21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C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bl>
    <w:p w14:paraId="00000FC5"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0FC6" w14:textId="0440E103" w:rsidR="00DA1E0F" w:rsidRPr="005E37E1" w:rsidRDefault="00735C55" w:rsidP="005E37E1">
      <w:pPr>
        <w:pStyle w:val="ListParagraph"/>
        <w:numPr>
          <w:ilvl w:val="3"/>
          <w:numId w:val="23"/>
        </w:numPr>
        <w:pBdr>
          <w:top w:val="nil"/>
          <w:left w:val="nil"/>
          <w:bottom w:val="nil"/>
          <w:right w:val="nil"/>
          <w:between w:val="nil"/>
        </w:pBdr>
        <w:tabs>
          <w:tab w:val="left" w:pos="360"/>
        </w:tabs>
        <w:spacing w:after="0" w:line="360" w:lineRule="auto"/>
        <w:jc w:val="both"/>
        <w:rPr>
          <w:rFonts w:ascii="Times New Roman" w:eastAsia="Times New Roman" w:hAnsi="Times New Roman" w:cs="Times New Roman"/>
          <w:i/>
          <w:iCs/>
          <w:color w:val="000000"/>
          <w:sz w:val="24"/>
          <w:szCs w:val="24"/>
        </w:rPr>
      </w:pPr>
      <w:r w:rsidRPr="005E37E1">
        <w:rPr>
          <w:rFonts w:ascii="Times New Roman" w:eastAsia="Times New Roman" w:hAnsi="Times New Roman" w:cs="Times New Roman"/>
          <w:i/>
          <w:iCs/>
          <w:color w:val="000000"/>
          <w:sz w:val="26"/>
          <w:szCs w:val="26"/>
        </w:rPr>
        <w:t xml:space="preserve"> Tên thực thể / mối kết hợp: Chi tiết phiếu dịch vụ</w:t>
      </w:r>
    </w:p>
    <w:p w14:paraId="00000FC7" w14:textId="77777777" w:rsidR="00DA1E0F" w:rsidRPr="005315E3" w:rsidRDefault="00735C55" w:rsidP="00643281">
      <w:pPr>
        <w:numPr>
          <w:ilvl w:val="0"/>
          <w:numId w:val="8"/>
        </w:numPr>
        <w:pBdr>
          <w:top w:val="nil"/>
          <w:left w:val="nil"/>
          <w:bottom w:val="nil"/>
          <w:right w:val="nil"/>
          <w:between w:val="nil"/>
        </w:pBdr>
        <w:spacing w:after="0" w:line="360"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ChiTietPDV</w:t>
      </w:r>
    </w:p>
    <w:p w14:paraId="00000FCC" w14:textId="1354C689" w:rsidR="00DA1E0F" w:rsidRPr="009018E9" w:rsidRDefault="00735C55" w:rsidP="00643281">
      <w:pPr>
        <w:numPr>
          <w:ilvl w:val="0"/>
          <w:numId w:val="8"/>
        </w:numPr>
        <w:pBdr>
          <w:top w:val="nil"/>
          <w:left w:val="nil"/>
          <w:bottom w:val="nil"/>
          <w:right w:val="nil"/>
          <w:between w:val="nil"/>
        </w:pBdr>
        <w:spacing w:line="276"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thực thể đại diện cho hai thực thể là phiếu dịch vụ và dịch vụ. Trong đó, thực thể này sẽ liệt kê các dịch vụ sử dụng trong một khoảng thời gian nhất định.</w:t>
      </w:r>
    </w:p>
    <w:tbl>
      <w:tblPr>
        <w:tblStyle w:val="afffff7"/>
        <w:tblW w:w="9640" w:type="dxa"/>
        <w:tblInd w:w="-289" w:type="dxa"/>
        <w:tblLayout w:type="fixed"/>
        <w:tblLook w:val="0400" w:firstRow="0" w:lastRow="0" w:firstColumn="0" w:lastColumn="0" w:noHBand="0" w:noVBand="1"/>
      </w:tblPr>
      <w:tblGrid>
        <w:gridCol w:w="710"/>
        <w:gridCol w:w="1417"/>
        <w:gridCol w:w="1701"/>
        <w:gridCol w:w="1559"/>
        <w:gridCol w:w="1017"/>
        <w:gridCol w:w="990"/>
        <w:gridCol w:w="2246"/>
      </w:tblGrid>
      <w:tr w:rsidR="00DA1E0F" w:rsidRPr="005315E3" w14:paraId="4E4A0693" w14:textId="77777777" w:rsidTr="009155B0">
        <w:trPr>
          <w:trHeight w:val="121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C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CE"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CF"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1"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2"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3"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08EB1889" w14:textId="77777777" w:rsidTr="009155B0">
        <w:trPr>
          <w:trHeight w:val="151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maPDV</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phiếu dịch vụ.</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thành phần khóa chính của thực thể.</w:t>
            </w:r>
          </w:p>
        </w:tc>
      </w:tr>
      <w:tr w:rsidR="00DA1E0F" w:rsidRPr="005315E3" w14:paraId="3E18FF29" w14:textId="77777777" w:rsidTr="009155B0">
        <w:trPr>
          <w:trHeight w:val="116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maDV</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dịch vụ.</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D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0"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thành phần khóa chính của thực thể.</w:t>
            </w:r>
          </w:p>
        </w:tc>
      </w:tr>
      <w:tr w:rsidR="00DA1E0F" w:rsidRPr="005315E3" w14:paraId="600194FE" w14:textId="77777777" w:rsidTr="009155B0">
        <w:trPr>
          <w:trHeight w:val="163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ngaySD</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sử dụng dịch vụ.</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6"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Đây là thành phần khóa chính của thực thể.</w:t>
            </w:r>
          </w:p>
        </w:tc>
      </w:tr>
      <w:tr w:rsidR="00DA1E0F" w:rsidRPr="005315E3" w14:paraId="37BDD0F4" w14:textId="77777777" w:rsidTr="009155B0">
        <w:trPr>
          <w:trHeight w:val="145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slDV</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 lượng dịch vụ.</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D"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100</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FE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bl>
    <w:p w14:paraId="00000FF0" w14:textId="77777777" w:rsidR="00DA1E0F" w:rsidRPr="005315E3" w:rsidRDefault="00DA1E0F" w:rsidP="00643281">
      <w:pPr>
        <w:pBdr>
          <w:top w:val="nil"/>
          <w:left w:val="nil"/>
          <w:bottom w:val="nil"/>
          <w:right w:val="nil"/>
          <w:between w:val="nil"/>
        </w:pBdr>
        <w:tabs>
          <w:tab w:val="left" w:pos="450"/>
          <w:tab w:val="left" w:pos="540"/>
          <w:tab w:val="left" w:pos="720"/>
        </w:tabs>
        <w:spacing w:after="0" w:line="360" w:lineRule="auto"/>
        <w:ind w:left="855"/>
        <w:jc w:val="both"/>
        <w:rPr>
          <w:rFonts w:ascii="Times New Roman" w:eastAsia="Times New Roman" w:hAnsi="Times New Roman" w:cs="Times New Roman"/>
          <w:color w:val="000000"/>
          <w:sz w:val="26"/>
          <w:szCs w:val="26"/>
        </w:rPr>
      </w:pPr>
    </w:p>
    <w:p w14:paraId="00000FF1" w14:textId="77777777" w:rsidR="00DA1E0F" w:rsidRPr="005315E3" w:rsidRDefault="00DA1E0F" w:rsidP="00643281">
      <w:pPr>
        <w:pBdr>
          <w:top w:val="nil"/>
          <w:left w:val="nil"/>
          <w:bottom w:val="nil"/>
          <w:right w:val="nil"/>
          <w:between w:val="nil"/>
        </w:pBdr>
        <w:tabs>
          <w:tab w:val="left" w:pos="450"/>
          <w:tab w:val="left" w:pos="540"/>
          <w:tab w:val="left" w:pos="720"/>
        </w:tabs>
        <w:spacing w:after="0" w:line="360" w:lineRule="auto"/>
        <w:ind w:left="855"/>
        <w:jc w:val="both"/>
        <w:rPr>
          <w:rFonts w:ascii="Times New Roman" w:eastAsia="Times New Roman" w:hAnsi="Times New Roman" w:cs="Times New Roman"/>
          <w:color w:val="000000"/>
          <w:sz w:val="26"/>
          <w:szCs w:val="26"/>
        </w:rPr>
      </w:pPr>
    </w:p>
    <w:p w14:paraId="00000FF2" w14:textId="77777777" w:rsidR="00DA1E0F" w:rsidRPr="005315E3" w:rsidRDefault="00DA1E0F" w:rsidP="00643281">
      <w:pPr>
        <w:pBdr>
          <w:top w:val="nil"/>
          <w:left w:val="nil"/>
          <w:bottom w:val="nil"/>
          <w:right w:val="nil"/>
          <w:between w:val="nil"/>
        </w:pBdr>
        <w:tabs>
          <w:tab w:val="left" w:pos="450"/>
          <w:tab w:val="left" w:pos="540"/>
          <w:tab w:val="left" w:pos="720"/>
        </w:tabs>
        <w:spacing w:after="0" w:line="360" w:lineRule="auto"/>
        <w:ind w:left="855"/>
        <w:jc w:val="both"/>
        <w:rPr>
          <w:rFonts w:ascii="Times New Roman" w:eastAsia="Times New Roman" w:hAnsi="Times New Roman" w:cs="Times New Roman"/>
          <w:color w:val="000000"/>
          <w:sz w:val="26"/>
          <w:szCs w:val="26"/>
        </w:rPr>
      </w:pPr>
    </w:p>
    <w:p w14:paraId="00000FF3" w14:textId="77777777" w:rsidR="00DA1E0F" w:rsidRPr="005315E3" w:rsidRDefault="00DA1E0F" w:rsidP="00643281">
      <w:pPr>
        <w:pBdr>
          <w:top w:val="nil"/>
          <w:left w:val="nil"/>
          <w:bottom w:val="nil"/>
          <w:right w:val="nil"/>
          <w:between w:val="nil"/>
        </w:pBdr>
        <w:tabs>
          <w:tab w:val="left" w:pos="450"/>
          <w:tab w:val="left" w:pos="540"/>
          <w:tab w:val="left" w:pos="720"/>
        </w:tabs>
        <w:spacing w:after="0" w:line="360" w:lineRule="auto"/>
        <w:ind w:left="855"/>
        <w:jc w:val="both"/>
        <w:rPr>
          <w:rFonts w:ascii="Times New Roman" w:eastAsia="Times New Roman" w:hAnsi="Times New Roman" w:cs="Times New Roman"/>
          <w:color w:val="000000"/>
          <w:sz w:val="26"/>
          <w:szCs w:val="26"/>
        </w:rPr>
      </w:pPr>
    </w:p>
    <w:p w14:paraId="00000FF4" w14:textId="3A734797" w:rsidR="00DA1E0F" w:rsidRDefault="00DA1E0F" w:rsidP="00643281">
      <w:pPr>
        <w:pBdr>
          <w:top w:val="nil"/>
          <w:left w:val="nil"/>
          <w:bottom w:val="nil"/>
          <w:right w:val="nil"/>
          <w:between w:val="nil"/>
        </w:pBdr>
        <w:tabs>
          <w:tab w:val="left" w:pos="450"/>
          <w:tab w:val="left" w:pos="540"/>
          <w:tab w:val="left" w:pos="720"/>
        </w:tabs>
        <w:spacing w:after="0" w:line="360" w:lineRule="auto"/>
        <w:ind w:left="855"/>
        <w:jc w:val="both"/>
        <w:rPr>
          <w:rFonts w:ascii="Times New Roman" w:eastAsia="Times New Roman" w:hAnsi="Times New Roman" w:cs="Times New Roman"/>
          <w:color w:val="000000"/>
          <w:sz w:val="26"/>
          <w:szCs w:val="26"/>
        </w:rPr>
      </w:pPr>
    </w:p>
    <w:p w14:paraId="738E404C" w14:textId="334598A6" w:rsidR="00ED6DB0" w:rsidRDefault="00ED6DB0" w:rsidP="00643281">
      <w:pPr>
        <w:pBdr>
          <w:top w:val="nil"/>
          <w:left w:val="nil"/>
          <w:bottom w:val="nil"/>
          <w:right w:val="nil"/>
          <w:between w:val="nil"/>
        </w:pBdr>
        <w:tabs>
          <w:tab w:val="left" w:pos="450"/>
          <w:tab w:val="left" w:pos="540"/>
          <w:tab w:val="left" w:pos="720"/>
        </w:tabs>
        <w:spacing w:after="0" w:line="360" w:lineRule="auto"/>
        <w:ind w:left="855"/>
        <w:jc w:val="both"/>
        <w:rPr>
          <w:rFonts w:ascii="Times New Roman" w:eastAsia="Times New Roman" w:hAnsi="Times New Roman" w:cs="Times New Roman"/>
          <w:color w:val="000000"/>
          <w:sz w:val="26"/>
          <w:szCs w:val="26"/>
        </w:rPr>
      </w:pPr>
    </w:p>
    <w:p w14:paraId="0FFDE7A8" w14:textId="1AACD939" w:rsidR="00ED6DB0" w:rsidRDefault="00ED6DB0" w:rsidP="00643281">
      <w:pPr>
        <w:pBdr>
          <w:top w:val="nil"/>
          <w:left w:val="nil"/>
          <w:bottom w:val="nil"/>
          <w:right w:val="nil"/>
          <w:between w:val="nil"/>
        </w:pBdr>
        <w:tabs>
          <w:tab w:val="left" w:pos="450"/>
          <w:tab w:val="left" w:pos="540"/>
          <w:tab w:val="left" w:pos="720"/>
        </w:tabs>
        <w:spacing w:after="0" w:line="360" w:lineRule="auto"/>
        <w:ind w:left="855"/>
        <w:jc w:val="both"/>
        <w:rPr>
          <w:rFonts w:ascii="Times New Roman" w:eastAsia="Times New Roman" w:hAnsi="Times New Roman" w:cs="Times New Roman"/>
          <w:color w:val="000000"/>
          <w:sz w:val="26"/>
          <w:szCs w:val="26"/>
        </w:rPr>
      </w:pPr>
    </w:p>
    <w:p w14:paraId="7416143B" w14:textId="77777777" w:rsidR="00ED6DB0" w:rsidRPr="005315E3" w:rsidRDefault="00ED6DB0" w:rsidP="00643281">
      <w:pPr>
        <w:pBdr>
          <w:top w:val="nil"/>
          <w:left w:val="nil"/>
          <w:bottom w:val="nil"/>
          <w:right w:val="nil"/>
          <w:between w:val="nil"/>
        </w:pBdr>
        <w:tabs>
          <w:tab w:val="left" w:pos="450"/>
          <w:tab w:val="left" w:pos="540"/>
          <w:tab w:val="left" w:pos="720"/>
        </w:tabs>
        <w:spacing w:after="0" w:line="360" w:lineRule="auto"/>
        <w:ind w:left="855"/>
        <w:jc w:val="both"/>
        <w:rPr>
          <w:rFonts w:ascii="Times New Roman" w:eastAsia="Times New Roman" w:hAnsi="Times New Roman" w:cs="Times New Roman"/>
          <w:color w:val="000000"/>
          <w:sz w:val="26"/>
          <w:szCs w:val="26"/>
        </w:rPr>
      </w:pPr>
    </w:p>
    <w:p w14:paraId="00000FFC" w14:textId="77777777" w:rsidR="00DA1E0F" w:rsidRPr="005315E3" w:rsidRDefault="00DA1E0F" w:rsidP="009018E9">
      <w:pPr>
        <w:pBdr>
          <w:top w:val="nil"/>
          <w:left w:val="nil"/>
          <w:bottom w:val="nil"/>
          <w:right w:val="nil"/>
          <w:between w:val="nil"/>
        </w:pBdr>
        <w:tabs>
          <w:tab w:val="left" w:pos="450"/>
          <w:tab w:val="left" w:pos="540"/>
          <w:tab w:val="left" w:pos="720"/>
        </w:tabs>
        <w:spacing w:after="0" w:line="360" w:lineRule="auto"/>
        <w:jc w:val="both"/>
        <w:rPr>
          <w:rFonts w:ascii="Times New Roman" w:eastAsia="Times New Roman" w:hAnsi="Times New Roman" w:cs="Times New Roman"/>
          <w:color w:val="000000"/>
          <w:sz w:val="24"/>
          <w:szCs w:val="24"/>
        </w:rPr>
      </w:pPr>
    </w:p>
    <w:p w14:paraId="00000FFD" w14:textId="5D4BE454" w:rsidR="00DA1E0F" w:rsidRPr="005E37E1" w:rsidRDefault="00735C55" w:rsidP="005E37E1">
      <w:pPr>
        <w:pStyle w:val="ListParagraph"/>
        <w:numPr>
          <w:ilvl w:val="3"/>
          <w:numId w:val="23"/>
        </w:numPr>
        <w:pBdr>
          <w:top w:val="nil"/>
          <w:left w:val="nil"/>
          <w:bottom w:val="nil"/>
          <w:right w:val="nil"/>
          <w:between w:val="nil"/>
        </w:pBdr>
        <w:tabs>
          <w:tab w:val="left" w:pos="450"/>
          <w:tab w:val="left" w:pos="540"/>
          <w:tab w:val="left" w:pos="720"/>
        </w:tabs>
        <w:spacing w:after="0" w:line="360" w:lineRule="auto"/>
        <w:jc w:val="both"/>
        <w:rPr>
          <w:rFonts w:ascii="Times New Roman" w:eastAsia="Times New Roman" w:hAnsi="Times New Roman" w:cs="Times New Roman"/>
          <w:i/>
          <w:iCs/>
          <w:color w:val="000000"/>
          <w:sz w:val="24"/>
          <w:szCs w:val="24"/>
        </w:rPr>
      </w:pPr>
      <w:r w:rsidRPr="005E37E1">
        <w:rPr>
          <w:rFonts w:ascii="Times New Roman" w:eastAsia="Times New Roman" w:hAnsi="Times New Roman" w:cs="Times New Roman"/>
          <w:i/>
          <w:iCs/>
          <w:color w:val="000000"/>
          <w:sz w:val="26"/>
          <w:szCs w:val="26"/>
        </w:rPr>
        <w:lastRenderedPageBreak/>
        <w:t>Tên thực thể / mối kết hợp:  Phiếu đặt trước</w:t>
      </w:r>
    </w:p>
    <w:p w14:paraId="00000FFE" w14:textId="77777777" w:rsidR="00DA1E0F" w:rsidRPr="005315E3" w:rsidRDefault="00735C55" w:rsidP="00643281">
      <w:pPr>
        <w:numPr>
          <w:ilvl w:val="0"/>
          <w:numId w:val="8"/>
        </w:numPr>
        <w:pBdr>
          <w:top w:val="nil"/>
          <w:left w:val="nil"/>
          <w:bottom w:val="nil"/>
          <w:right w:val="nil"/>
          <w:between w:val="nil"/>
        </w:pBdr>
        <w:spacing w:after="0" w:line="360"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PhieuDatTruoc.</w:t>
      </w:r>
    </w:p>
    <w:p w14:paraId="00000FFF" w14:textId="77777777" w:rsidR="00DA1E0F" w:rsidRPr="005315E3" w:rsidRDefault="00735C55" w:rsidP="00643281">
      <w:pPr>
        <w:numPr>
          <w:ilvl w:val="0"/>
          <w:numId w:val="8"/>
        </w:numPr>
        <w:pBdr>
          <w:top w:val="nil"/>
          <w:left w:val="nil"/>
          <w:bottom w:val="nil"/>
          <w:right w:val="nil"/>
          <w:between w:val="nil"/>
        </w:pBdr>
        <w:spacing w:line="276"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một thực thể được thiết lập khi khách hàng đặt phòng trước khi đến khách sạn.</w:t>
      </w:r>
    </w:p>
    <w:tbl>
      <w:tblPr>
        <w:tblStyle w:val="afffff8"/>
        <w:tblW w:w="9640" w:type="dxa"/>
        <w:tblInd w:w="-289" w:type="dxa"/>
        <w:tblLayout w:type="fixed"/>
        <w:tblLook w:val="0400" w:firstRow="0" w:lastRow="0" w:firstColumn="0" w:lastColumn="0" w:noHBand="0" w:noVBand="1"/>
      </w:tblPr>
      <w:tblGrid>
        <w:gridCol w:w="710"/>
        <w:gridCol w:w="1417"/>
        <w:gridCol w:w="1701"/>
        <w:gridCol w:w="1559"/>
        <w:gridCol w:w="1107"/>
        <w:gridCol w:w="900"/>
        <w:gridCol w:w="2246"/>
      </w:tblGrid>
      <w:tr w:rsidR="00DA1E0F" w:rsidRPr="005315E3" w14:paraId="08060413" w14:textId="77777777" w:rsidTr="009155B0">
        <w:trPr>
          <w:trHeight w:val="109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1"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2" w14:textId="77777777" w:rsidR="00DA1E0F" w:rsidRPr="005315E3" w:rsidRDefault="00735C55" w:rsidP="00ED6DB0">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3"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1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5"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6"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69D701CD" w14:textId="77777777" w:rsidTr="009155B0">
        <w:trPr>
          <w:trHeight w:val="187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maPDT</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9" w14:textId="77777777" w:rsidR="00DA1E0F" w:rsidRPr="005315E3" w:rsidRDefault="00735C55" w:rsidP="00ED6DB0">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phiếu đặt trước.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B"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C"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786CF873" w14:textId="77777777" w:rsidTr="009155B0">
        <w:trPr>
          <w:trHeight w:val="1268"/>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0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ngayDT</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0" w14:textId="77777777" w:rsidR="00DA1E0F" w:rsidRPr="005315E3" w:rsidRDefault="00735C55" w:rsidP="00ED6DB0">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đặt trước.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1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2"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3"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078451F6" w14:textId="77777777" w:rsidTr="009155B0">
        <w:trPr>
          <w:trHeight w:val="132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maKH</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7" w14:textId="77777777" w:rsidR="00DA1E0F" w:rsidRPr="005315E3" w:rsidRDefault="00735C55" w:rsidP="00ED6DB0">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A"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r w:rsidR="00DA1E0F" w:rsidRPr="005315E3" w14:paraId="7A48F958" w14:textId="77777777" w:rsidTr="009155B0">
        <w:trPr>
          <w:trHeight w:val="1178"/>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maNV</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E" w14:textId="77777777" w:rsidR="00DA1E0F" w:rsidRPr="005315E3" w:rsidRDefault="00735C55" w:rsidP="00ED6DB0">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nhân viên.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1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0"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100</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r w:rsidR="00DA1E0F" w:rsidRPr="005315E3" w14:paraId="5C92A0E6" w14:textId="77777777" w:rsidTr="009155B0">
        <w:trPr>
          <w:trHeight w:val="1178"/>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3"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5 </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4"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maTT</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5" w14:textId="77777777" w:rsidR="00DA1E0F" w:rsidRPr="005315E3" w:rsidRDefault="00735C55" w:rsidP="00ED6DB0">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tình trạng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6"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Kiểu </w:t>
            </w:r>
            <w:proofErr w:type="gramStart"/>
            <w:r w:rsidRPr="005315E3">
              <w:rPr>
                <w:rFonts w:ascii="Times New Roman" w:eastAsia="Times New Roman" w:hAnsi="Times New Roman" w:cs="Times New Roman"/>
                <w:color w:val="000000"/>
                <w:sz w:val="26"/>
                <w:szCs w:val="26"/>
              </w:rPr>
              <w:t>số :</w:t>
            </w:r>
            <w:proofErr w:type="gramEnd"/>
            <w:r w:rsidRPr="005315E3">
              <w:rPr>
                <w:rFonts w:ascii="Times New Roman" w:eastAsia="Times New Roman" w:hAnsi="Times New Roman" w:cs="Times New Roman"/>
                <w:color w:val="000000"/>
                <w:sz w:val="26"/>
                <w:szCs w:val="26"/>
              </w:rPr>
              <w:t xml:space="preserve"> int</w:t>
            </w:r>
          </w:p>
        </w:tc>
        <w:tc>
          <w:tcPr>
            <w:tcW w:w="1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 hoặc 2</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9"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Đây là khóa ngoại của thực thể</w:t>
            </w:r>
          </w:p>
        </w:tc>
      </w:tr>
    </w:tbl>
    <w:p w14:paraId="0000102A" w14:textId="5423BDF3" w:rsidR="009018E9"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br/>
      </w:r>
    </w:p>
    <w:p w14:paraId="7A3B0517" w14:textId="77777777" w:rsidR="009018E9" w:rsidRDefault="009018E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B93B45"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102B" w14:textId="77777777" w:rsidR="00DA1E0F" w:rsidRPr="005E37E1" w:rsidRDefault="00735C55" w:rsidP="005E37E1">
      <w:pPr>
        <w:numPr>
          <w:ilvl w:val="3"/>
          <w:numId w:val="23"/>
        </w:numPr>
        <w:pBdr>
          <w:top w:val="nil"/>
          <w:left w:val="nil"/>
          <w:bottom w:val="nil"/>
          <w:right w:val="nil"/>
          <w:between w:val="nil"/>
        </w:pBdr>
        <w:spacing w:after="0" w:line="360" w:lineRule="auto"/>
        <w:ind w:left="284" w:hanging="554"/>
        <w:jc w:val="both"/>
        <w:rPr>
          <w:rFonts w:ascii="Times New Roman" w:eastAsia="Times New Roman" w:hAnsi="Times New Roman" w:cs="Times New Roman"/>
          <w:i/>
          <w:iCs/>
          <w:color w:val="000000"/>
          <w:sz w:val="26"/>
          <w:szCs w:val="26"/>
        </w:rPr>
      </w:pPr>
      <w:r w:rsidRPr="005E37E1">
        <w:rPr>
          <w:rFonts w:ascii="Times New Roman" w:eastAsia="Times New Roman" w:hAnsi="Times New Roman" w:cs="Times New Roman"/>
          <w:i/>
          <w:iCs/>
          <w:color w:val="000000"/>
          <w:sz w:val="26"/>
          <w:szCs w:val="26"/>
        </w:rPr>
        <w:t xml:space="preserve"> Tên thực thể / mối kết hợp:  Chi tiết phiếu đặt trước</w:t>
      </w:r>
    </w:p>
    <w:p w14:paraId="0000102C" w14:textId="77777777" w:rsidR="00DA1E0F" w:rsidRPr="005315E3" w:rsidRDefault="00735C55" w:rsidP="00643281">
      <w:pPr>
        <w:numPr>
          <w:ilvl w:val="0"/>
          <w:numId w:val="8"/>
        </w:numPr>
        <w:pBdr>
          <w:top w:val="nil"/>
          <w:left w:val="nil"/>
          <w:bottom w:val="nil"/>
          <w:right w:val="nil"/>
          <w:between w:val="nil"/>
        </w:pBdr>
        <w:spacing w:after="0" w:line="360"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ChiTietPDT</w:t>
      </w:r>
    </w:p>
    <w:p w14:paraId="0000102D" w14:textId="77777777" w:rsidR="00DA1E0F" w:rsidRPr="005315E3" w:rsidRDefault="00735C55" w:rsidP="00643281">
      <w:pPr>
        <w:numPr>
          <w:ilvl w:val="0"/>
          <w:numId w:val="8"/>
        </w:numPr>
        <w:pBdr>
          <w:top w:val="nil"/>
          <w:left w:val="nil"/>
          <w:bottom w:val="nil"/>
          <w:right w:val="nil"/>
          <w:between w:val="nil"/>
        </w:pBdr>
        <w:spacing w:line="276"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thực thể đại diện cho hai thực thể là phiếu đặt trước và phòng. Trong đó, thực thể này sẽ liệt kê các phòng sẽ có thể được sử dụng trong một khoảng thời gian nhất định.</w:t>
      </w:r>
    </w:p>
    <w:tbl>
      <w:tblPr>
        <w:tblStyle w:val="afffff9"/>
        <w:tblW w:w="9640" w:type="dxa"/>
        <w:tblInd w:w="-289" w:type="dxa"/>
        <w:tblLayout w:type="fixed"/>
        <w:tblLook w:val="0400" w:firstRow="0" w:lastRow="0" w:firstColumn="0" w:lastColumn="0" w:noHBand="0" w:noVBand="1"/>
      </w:tblPr>
      <w:tblGrid>
        <w:gridCol w:w="710"/>
        <w:gridCol w:w="1559"/>
        <w:gridCol w:w="1559"/>
        <w:gridCol w:w="1559"/>
        <w:gridCol w:w="927"/>
        <w:gridCol w:w="900"/>
        <w:gridCol w:w="2426"/>
      </w:tblGrid>
      <w:tr w:rsidR="00DA1E0F" w:rsidRPr="005315E3" w14:paraId="0033822F" w14:textId="77777777" w:rsidTr="009155B0">
        <w:trPr>
          <w:trHeight w:val="132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E"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2F"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1"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2"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3"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5315E465" w14:textId="77777777" w:rsidTr="009155B0">
        <w:trPr>
          <w:trHeight w:val="169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maPDT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phiếu đặt trước.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A"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thành phần khóa chính của thực thể.</w:t>
            </w:r>
          </w:p>
        </w:tc>
      </w:tr>
      <w:tr w:rsidR="00DA1E0F" w:rsidRPr="005315E3" w14:paraId="09E7CDB0" w14:textId="77777777" w:rsidTr="009155B0">
        <w:trPr>
          <w:trHeight w:val="1178"/>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maPhong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3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0"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100</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thành phần khóa chính của thực thể.</w:t>
            </w:r>
          </w:p>
        </w:tc>
      </w:tr>
      <w:tr w:rsidR="00DA1E0F" w:rsidRPr="005315E3" w14:paraId="1CCA9662" w14:textId="77777777" w:rsidTr="0042358A">
        <w:trPr>
          <w:trHeight w:val="151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ngayNP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nhận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22F7DEFB" w14:textId="77777777" w:rsidTr="0042358A">
        <w:trPr>
          <w:trHeight w:val="296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A"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B"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ngayTPDD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C"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Ngày trả phòng dự kiến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D"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Kiểu ngày: date</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4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5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Thế hiện ngày dự kiến khách hàng đặt phòng sẽ trả phòng, khách hàng có thể thực hiện trả phòng trước, trong, hoặc sau ngày này.</w:t>
            </w:r>
          </w:p>
        </w:tc>
      </w:tr>
    </w:tbl>
    <w:p w14:paraId="00001051" w14:textId="39B74DD0" w:rsidR="009018E9" w:rsidRDefault="009018E9" w:rsidP="00643281">
      <w:pPr>
        <w:spacing w:after="0" w:line="240" w:lineRule="auto"/>
        <w:jc w:val="both"/>
        <w:rPr>
          <w:rFonts w:ascii="Times New Roman" w:eastAsia="Times New Roman" w:hAnsi="Times New Roman" w:cs="Times New Roman"/>
          <w:sz w:val="24"/>
          <w:szCs w:val="24"/>
        </w:rPr>
      </w:pPr>
    </w:p>
    <w:p w14:paraId="4831000D" w14:textId="77777777" w:rsidR="009018E9" w:rsidRDefault="009018E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68E3C9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1052" w14:textId="77777777" w:rsidR="00DA1E0F" w:rsidRPr="005E37E1" w:rsidRDefault="00735C55" w:rsidP="005E37E1">
      <w:pPr>
        <w:numPr>
          <w:ilvl w:val="3"/>
          <w:numId w:val="23"/>
        </w:numPr>
        <w:pBdr>
          <w:top w:val="nil"/>
          <w:left w:val="nil"/>
          <w:bottom w:val="nil"/>
          <w:right w:val="nil"/>
          <w:between w:val="nil"/>
        </w:pBdr>
        <w:spacing w:after="0" w:line="360" w:lineRule="auto"/>
        <w:ind w:left="426" w:hanging="852"/>
        <w:jc w:val="both"/>
        <w:rPr>
          <w:rFonts w:ascii="Times New Roman" w:eastAsia="Times New Roman" w:hAnsi="Times New Roman" w:cs="Times New Roman"/>
          <w:i/>
          <w:iCs/>
          <w:color w:val="000000"/>
          <w:sz w:val="24"/>
          <w:szCs w:val="24"/>
        </w:rPr>
      </w:pPr>
      <w:r w:rsidRPr="005E37E1">
        <w:rPr>
          <w:rFonts w:ascii="Times New Roman" w:eastAsia="Times New Roman" w:hAnsi="Times New Roman" w:cs="Times New Roman"/>
          <w:i/>
          <w:iCs/>
          <w:color w:val="000000"/>
          <w:sz w:val="26"/>
          <w:szCs w:val="26"/>
        </w:rPr>
        <w:t xml:space="preserve"> Tên thực thể / mối kết hợp:  Phiếu thuê phòng</w:t>
      </w:r>
    </w:p>
    <w:p w14:paraId="00001053" w14:textId="77777777" w:rsidR="00DA1E0F" w:rsidRPr="005315E3" w:rsidRDefault="00735C55" w:rsidP="00643281">
      <w:pPr>
        <w:numPr>
          <w:ilvl w:val="0"/>
          <w:numId w:val="8"/>
        </w:numPr>
        <w:pBdr>
          <w:top w:val="nil"/>
          <w:left w:val="nil"/>
          <w:bottom w:val="nil"/>
          <w:right w:val="nil"/>
          <w:between w:val="nil"/>
        </w:pBdr>
        <w:spacing w:after="0" w:line="360"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PhieuThuePhong</w:t>
      </w:r>
    </w:p>
    <w:p w14:paraId="0000105A" w14:textId="3727E77C" w:rsidR="00DA1E0F" w:rsidRPr="009018E9" w:rsidRDefault="00735C55" w:rsidP="00643281">
      <w:pPr>
        <w:numPr>
          <w:ilvl w:val="0"/>
          <w:numId w:val="8"/>
        </w:numPr>
        <w:pBdr>
          <w:top w:val="nil"/>
          <w:left w:val="nil"/>
          <w:bottom w:val="nil"/>
          <w:right w:val="nil"/>
          <w:between w:val="nil"/>
        </w:pBdr>
        <w:spacing w:line="276"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thực thể được thiết lập khi khách hàng thuê phòng tại khách sạn.</w:t>
      </w:r>
    </w:p>
    <w:tbl>
      <w:tblPr>
        <w:tblStyle w:val="afffffa"/>
        <w:tblW w:w="9640" w:type="dxa"/>
        <w:tblInd w:w="-289" w:type="dxa"/>
        <w:tblLayout w:type="fixed"/>
        <w:tblLook w:val="0400" w:firstRow="0" w:lastRow="0" w:firstColumn="0" w:lastColumn="0" w:noHBand="0" w:noVBand="1"/>
      </w:tblPr>
      <w:tblGrid>
        <w:gridCol w:w="710"/>
        <w:gridCol w:w="1559"/>
        <w:gridCol w:w="1559"/>
        <w:gridCol w:w="1559"/>
        <w:gridCol w:w="1017"/>
        <w:gridCol w:w="900"/>
        <w:gridCol w:w="2336"/>
      </w:tblGrid>
      <w:tr w:rsidR="00DA1E0F" w:rsidRPr="005315E3" w14:paraId="1A321190" w14:textId="77777777" w:rsidTr="009155B0">
        <w:trPr>
          <w:trHeight w:val="1016"/>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5B"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5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5D" w14:textId="77777777" w:rsidR="00DA1E0F" w:rsidRPr="005315E3" w:rsidRDefault="00735C55" w:rsidP="0042358A">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5E"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5F"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0"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1"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0DD874A4" w14:textId="77777777" w:rsidTr="009155B0">
        <w:trPr>
          <w:trHeight w:val="197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maPTP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4"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phiếu thuê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6"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43FF7B50" w14:textId="77777777" w:rsidTr="009155B0">
        <w:trPr>
          <w:trHeight w:val="152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tongTienPhong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B"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Tổng tiền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number</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6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3B2A8DB2" w14:textId="77777777" w:rsidTr="009155B0">
        <w:trPr>
          <w:trHeight w:val="142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maKH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2"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5"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r w:rsidR="00DA1E0F" w:rsidRPr="005315E3" w14:paraId="6A8AB323" w14:textId="77777777" w:rsidTr="009155B0">
        <w:trPr>
          <w:trHeight w:val="1088"/>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maNV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9"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nhân viên.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B"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100</w:t>
            </w: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r w:rsidR="00DA1E0F" w:rsidRPr="005315E3" w14:paraId="66073EDF" w14:textId="77777777" w:rsidTr="009155B0">
        <w:trPr>
          <w:trHeight w:val="152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7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maPDT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0"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phiếu đặt trước.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2"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3"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r w:rsidR="00DA1E0F" w:rsidRPr="005315E3" w14:paraId="3F03E633" w14:textId="77777777" w:rsidTr="009155B0">
        <w:trPr>
          <w:trHeight w:val="152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5"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6</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6"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maTT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7" w14:textId="77777777" w:rsidR="00DA1E0F" w:rsidRPr="005315E3" w:rsidRDefault="00735C55" w:rsidP="0042358A">
            <w:pPr>
              <w:spacing w:after="0" w:line="240" w:lineRule="auto"/>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Mã tình trạng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8"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Kiểu </w:t>
            </w:r>
            <w:proofErr w:type="gramStart"/>
            <w:r w:rsidRPr="005315E3">
              <w:rPr>
                <w:rFonts w:ascii="Times New Roman" w:eastAsia="Times New Roman" w:hAnsi="Times New Roman" w:cs="Times New Roman"/>
                <w:color w:val="000000"/>
                <w:sz w:val="26"/>
                <w:szCs w:val="26"/>
              </w:rPr>
              <w:t>số :</w:t>
            </w:r>
            <w:proofErr w:type="gramEnd"/>
            <w:r w:rsidRPr="005315E3">
              <w:rPr>
                <w:rFonts w:ascii="Times New Roman" w:eastAsia="Times New Roman" w:hAnsi="Times New Roman" w:cs="Times New Roman"/>
                <w:color w:val="000000"/>
                <w:sz w:val="26"/>
                <w:szCs w:val="26"/>
              </w:rPr>
              <w:t xml:space="preserve">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[1,2]</w:t>
            </w:r>
          </w:p>
        </w:tc>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8B" w14:textId="77777777" w:rsidR="00DA1E0F" w:rsidRPr="005315E3" w:rsidRDefault="00735C55" w:rsidP="00643281">
            <w:pPr>
              <w:spacing w:after="0" w:line="240" w:lineRule="auto"/>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Đây là khóa ngoại của thực thể</w:t>
            </w:r>
          </w:p>
        </w:tc>
      </w:tr>
    </w:tbl>
    <w:p w14:paraId="0000108C" w14:textId="77777777" w:rsidR="00DA1E0F" w:rsidRPr="005315E3" w:rsidRDefault="00DA1E0F" w:rsidP="00643281">
      <w:pPr>
        <w:spacing w:after="0" w:line="240" w:lineRule="auto"/>
        <w:jc w:val="both"/>
        <w:rPr>
          <w:rFonts w:ascii="Times New Roman" w:hAnsi="Times New Roman" w:cs="Times New Roman"/>
          <w:sz w:val="24"/>
          <w:szCs w:val="24"/>
        </w:rPr>
      </w:pPr>
    </w:p>
    <w:p w14:paraId="0000108F" w14:textId="77777777" w:rsidR="00DA1E0F" w:rsidRPr="005315E3" w:rsidRDefault="00DA1E0F" w:rsidP="00643281">
      <w:pPr>
        <w:jc w:val="both"/>
        <w:rPr>
          <w:rFonts w:ascii="Times New Roman" w:hAnsi="Times New Roman" w:cs="Times New Roman"/>
        </w:rPr>
      </w:pPr>
    </w:p>
    <w:p w14:paraId="00001090" w14:textId="6894EC99" w:rsidR="00DA1E0F" w:rsidRPr="005315E3" w:rsidRDefault="00735C55" w:rsidP="005E37E1">
      <w:pPr>
        <w:pStyle w:val="Heading4"/>
        <w:numPr>
          <w:ilvl w:val="3"/>
          <w:numId w:val="23"/>
        </w:numPr>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lastRenderedPageBreak/>
        <w:t>Tên thực thể / mối kết hợp: Chi tiết phiếu thuê phòng</w:t>
      </w:r>
    </w:p>
    <w:p w14:paraId="00001091" w14:textId="77777777" w:rsidR="00DA1E0F" w:rsidRPr="005315E3" w:rsidRDefault="00735C55" w:rsidP="00643281">
      <w:pPr>
        <w:numPr>
          <w:ilvl w:val="0"/>
          <w:numId w:val="8"/>
        </w:numPr>
        <w:pBdr>
          <w:top w:val="nil"/>
          <w:left w:val="nil"/>
          <w:bottom w:val="nil"/>
          <w:right w:val="nil"/>
          <w:between w:val="nil"/>
        </w:pBdr>
        <w:spacing w:after="0" w:line="360"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ChiTietPTP</w:t>
      </w:r>
    </w:p>
    <w:p w14:paraId="00001092" w14:textId="77777777" w:rsidR="00DA1E0F" w:rsidRPr="005315E3" w:rsidRDefault="00735C55" w:rsidP="00643281">
      <w:pPr>
        <w:numPr>
          <w:ilvl w:val="0"/>
          <w:numId w:val="8"/>
        </w:numPr>
        <w:pBdr>
          <w:top w:val="nil"/>
          <w:left w:val="nil"/>
          <w:bottom w:val="nil"/>
          <w:right w:val="nil"/>
          <w:between w:val="nil"/>
        </w:pBdr>
        <w:spacing w:line="276"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thực thể đại diện cho hai thực thể là phiếu đặt phòng và phòng. Trong đó, thực thể này sẽ liệt kê các phòng được sử dụng trong một khoảng thời gian nhất định.</w:t>
      </w:r>
    </w:p>
    <w:tbl>
      <w:tblPr>
        <w:tblStyle w:val="afffffb"/>
        <w:tblW w:w="10094" w:type="dxa"/>
        <w:tblInd w:w="-289" w:type="dxa"/>
        <w:tblLayout w:type="fixed"/>
        <w:tblLook w:val="0400" w:firstRow="0" w:lastRow="0" w:firstColumn="0" w:lastColumn="0" w:noHBand="0" w:noVBand="1"/>
      </w:tblPr>
      <w:tblGrid>
        <w:gridCol w:w="710"/>
        <w:gridCol w:w="1559"/>
        <w:gridCol w:w="1559"/>
        <w:gridCol w:w="1559"/>
        <w:gridCol w:w="1017"/>
        <w:gridCol w:w="900"/>
        <w:gridCol w:w="2790"/>
      </w:tblGrid>
      <w:tr w:rsidR="00DA1E0F" w:rsidRPr="005315E3" w14:paraId="13A30FAB" w14:textId="77777777" w:rsidTr="0042358A">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3"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4"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5" w14:textId="77777777" w:rsidR="00DA1E0F" w:rsidRPr="005315E3" w:rsidRDefault="00735C55" w:rsidP="0042358A">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6" w14:textId="77777777" w:rsidR="00DA1E0F" w:rsidRPr="005315E3" w:rsidRDefault="00735C55" w:rsidP="005E37E1">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7"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8"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719CBE21" w14:textId="77777777" w:rsidTr="0042358A">
        <w:trPr>
          <w:trHeight w:val="91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maPTP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C"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phiếu thuê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D"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9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0" w14:textId="29BD34F3"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Đây là thành </w:t>
            </w:r>
            <w:r w:rsidR="009155B0" w:rsidRPr="005315E3">
              <w:rPr>
                <w:rFonts w:ascii="Times New Roman" w:eastAsia="Times New Roman" w:hAnsi="Times New Roman" w:cs="Times New Roman"/>
                <w:color w:val="000000"/>
                <w:sz w:val="26"/>
                <w:szCs w:val="26"/>
              </w:rPr>
              <w:t>phần khóa</w:t>
            </w:r>
            <w:r w:rsidRPr="005315E3">
              <w:rPr>
                <w:rFonts w:ascii="Times New Roman" w:eastAsia="Times New Roman" w:hAnsi="Times New Roman" w:cs="Times New Roman"/>
                <w:color w:val="000000"/>
                <w:sz w:val="26"/>
                <w:szCs w:val="26"/>
              </w:rPr>
              <w:t xml:space="preserve"> chính của thực thể.</w:t>
            </w:r>
          </w:p>
        </w:tc>
      </w:tr>
      <w:tr w:rsidR="00DA1E0F" w:rsidRPr="005315E3" w14:paraId="2536DBDF" w14:textId="77777777" w:rsidTr="0042358A">
        <w:trPr>
          <w:trHeight w:val="106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maPhong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3"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4"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5"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6"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thành phần khóa chính của thực thể.</w:t>
            </w:r>
          </w:p>
        </w:tc>
      </w:tr>
      <w:tr w:rsidR="00DA1E0F" w:rsidRPr="005315E3" w14:paraId="449DB26F" w14:textId="77777777" w:rsidTr="0042358A">
        <w:trPr>
          <w:trHeight w:val="98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ngayNP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A"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nhận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B"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C"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D"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70D31D8B" w14:textId="77777777" w:rsidTr="0042358A">
        <w:trPr>
          <w:trHeight w:val="161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A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ngayTPTT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1"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trả phòng thực tế.</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2"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3"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6"/>
                <w:szCs w:val="26"/>
              </w:rPr>
              <w:t>Thể hiện ngày thực tế mà khách hàng đặt phòng thực hiện trả phòng.</w:t>
            </w:r>
          </w:p>
        </w:tc>
      </w:tr>
      <w:tr w:rsidR="00DA1E0F" w:rsidRPr="005315E3" w14:paraId="6E2159CD" w14:textId="77777777" w:rsidTr="0042358A">
        <w:trPr>
          <w:trHeight w:val="161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5</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slNguoi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8"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 lượng khách trong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9"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A"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 5]</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C"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10B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Các trường giá trị này là thành phần quyết định giá trị của thuộc tính phuThu</w:t>
            </w:r>
          </w:p>
          <w:p w14:paraId="000010B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107EF481" w14:textId="77777777" w:rsidTr="0042358A">
        <w:trPr>
          <w:trHeight w:val="376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B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7</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phuThu</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1"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Phụ thu.</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2"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number</w:t>
            </w:r>
          </w:p>
        </w:tc>
        <w:tc>
          <w:tcPr>
            <w:tcW w:w="1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sz w:val="24"/>
                <w:szCs w:val="24"/>
              </w:rPr>
              <w:t>15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[0, 1]</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      Phụ thu sẽ dành trong trường hợp kê thêm giường đối với phòng 2 người hoặc 4 người. Riêng đối với phòng có khách là người nước</w:t>
            </w:r>
            <w:r w:rsidRPr="005315E3">
              <w:rPr>
                <w:rFonts w:ascii="Times New Roman" w:eastAsia="Times New Roman" w:hAnsi="Times New Roman" w:cs="Times New Roman"/>
                <w:color w:val="000000"/>
                <w:sz w:val="26"/>
                <w:szCs w:val="26"/>
              </w:rPr>
              <w:t xml:space="preserve"> ngoài cũng phụ thu thêm. Trường phụ thu chỉ có thể là số thực với tối đa hai chữ số sau phần thập phân.</w:t>
            </w:r>
          </w:p>
        </w:tc>
      </w:tr>
    </w:tbl>
    <w:p w14:paraId="000010C6" w14:textId="5E0C179D" w:rsidR="00DA1E0F" w:rsidRDefault="00DA1E0F" w:rsidP="00643281">
      <w:pPr>
        <w:spacing w:after="0" w:line="240" w:lineRule="auto"/>
        <w:jc w:val="both"/>
        <w:rPr>
          <w:rFonts w:ascii="Times New Roman" w:eastAsia="Times New Roman" w:hAnsi="Times New Roman" w:cs="Times New Roman"/>
          <w:sz w:val="24"/>
          <w:szCs w:val="24"/>
        </w:rPr>
      </w:pPr>
    </w:p>
    <w:p w14:paraId="10F2C338" w14:textId="4C38055F" w:rsidR="0042358A" w:rsidRDefault="0042358A" w:rsidP="00643281">
      <w:pPr>
        <w:spacing w:after="0" w:line="240" w:lineRule="auto"/>
        <w:jc w:val="both"/>
        <w:rPr>
          <w:rFonts w:ascii="Times New Roman" w:eastAsia="Times New Roman" w:hAnsi="Times New Roman" w:cs="Times New Roman"/>
          <w:sz w:val="24"/>
          <w:szCs w:val="24"/>
        </w:rPr>
      </w:pPr>
    </w:p>
    <w:p w14:paraId="1C32F909" w14:textId="77777777" w:rsidR="0042358A" w:rsidRPr="005315E3" w:rsidRDefault="0042358A" w:rsidP="00643281">
      <w:pPr>
        <w:spacing w:after="0" w:line="240" w:lineRule="auto"/>
        <w:jc w:val="both"/>
        <w:rPr>
          <w:rFonts w:ascii="Times New Roman" w:eastAsia="Times New Roman" w:hAnsi="Times New Roman" w:cs="Times New Roman"/>
          <w:sz w:val="24"/>
          <w:szCs w:val="24"/>
        </w:rPr>
      </w:pPr>
    </w:p>
    <w:p w14:paraId="000010C7" w14:textId="251B3D85" w:rsidR="00DA1E0F" w:rsidRPr="005315E3" w:rsidRDefault="009018E9" w:rsidP="005E37E1">
      <w:pPr>
        <w:pStyle w:val="Heading4"/>
        <w:numPr>
          <w:ilvl w:val="3"/>
          <w:numId w:val="23"/>
        </w:numPr>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 Tên</w:t>
      </w:r>
      <w:r w:rsidR="00735C55" w:rsidRPr="005315E3">
        <w:rPr>
          <w:rFonts w:ascii="Times New Roman" w:eastAsia="Times New Roman" w:hAnsi="Times New Roman" w:cs="Times New Roman"/>
          <w:color w:val="000000"/>
          <w:sz w:val="26"/>
          <w:szCs w:val="26"/>
        </w:rPr>
        <w:t xml:space="preserve"> thực thể / mối kết hợp:  Hóa đơn</w:t>
      </w:r>
    </w:p>
    <w:p w14:paraId="000010C8" w14:textId="77777777" w:rsidR="00DA1E0F" w:rsidRPr="005315E3" w:rsidRDefault="00735C55" w:rsidP="00643281">
      <w:pPr>
        <w:numPr>
          <w:ilvl w:val="0"/>
          <w:numId w:val="8"/>
        </w:numPr>
        <w:pBdr>
          <w:top w:val="nil"/>
          <w:left w:val="nil"/>
          <w:bottom w:val="nil"/>
          <w:right w:val="nil"/>
          <w:between w:val="nil"/>
        </w:pBdr>
        <w:spacing w:after="0" w:line="360"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HoaDon</w:t>
      </w:r>
    </w:p>
    <w:p w14:paraId="000010C9" w14:textId="77777777" w:rsidR="00DA1E0F" w:rsidRPr="005315E3" w:rsidRDefault="00735C55" w:rsidP="00643281">
      <w:pPr>
        <w:numPr>
          <w:ilvl w:val="0"/>
          <w:numId w:val="8"/>
        </w:numPr>
        <w:pBdr>
          <w:top w:val="nil"/>
          <w:left w:val="nil"/>
          <w:bottom w:val="nil"/>
          <w:right w:val="nil"/>
          <w:between w:val="nil"/>
        </w:pBdr>
        <w:spacing w:line="276"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thực thể đại diện cho hóa đơn khi khách hàng tiến hành thanh toán về phiếu dịch vụ hay phiếu thuê phòng hay cả hai.</w:t>
      </w:r>
    </w:p>
    <w:tbl>
      <w:tblPr>
        <w:tblStyle w:val="afffffc"/>
        <w:tblW w:w="9734" w:type="dxa"/>
        <w:tblInd w:w="-289" w:type="dxa"/>
        <w:tblLayout w:type="fixed"/>
        <w:tblLook w:val="0400" w:firstRow="0" w:lastRow="0" w:firstColumn="0" w:lastColumn="0" w:noHBand="0" w:noVBand="1"/>
      </w:tblPr>
      <w:tblGrid>
        <w:gridCol w:w="710"/>
        <w:gridCol w:w="1559"/>
        <w:gridCol w:w="1559"/>
        <w:gridCol w:w="1559"/>
        <w:gridCol w:w="927"/>
        <w:gridCol w:w="810"/>
        <w:gridCol w:w="2610"/>
      </w:tblGrid>
      <w:tr w:rsidR="00DA1E0F" w:rsidRPr="005315E3" w14:paraId="7176A30C" w14:textId="77777777" w:rsidTr="0042358A">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A" w14:textId="77777777" w:rsidR="00DA1E0F" w:rsidRPr="005315E3" w:rsidRDefault="00735C55" w:rsidP="0042358A">
            <w:pPr>
              <w:spacing w:after="0" w:line="240" w:lineRule="auto"/>
              <w:jc w:val="center"/>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B" w14:textId="77777777" w:rsidR="00DA1E0F" w:rsidRPr="005315E3" w:rsidRDefault="00735C55" w:rsidP="0042358A">
            <w:pPr>
              <w:spacing w:after="0" w:line="240" w:lineRule="auto"/>
              <w:jc w:val="center"/>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C" w14:textId="77777777" w:rsidR="00DA1E0F" w:rsidRPr="005315E3" w:rsidRDefault="00735C55" w:rsidP="0042358A">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D" w14:textId="77777777" w:rsidR="00DA1E0F" w:rsidRPr="005315E3" w:rsidRDefault="00735C55" w:rsidP="005E37E1">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E" w14:textId="77777777" w:rsidR="00DA1E0F" w:rsidRPr="005315E3" w:rsidRDefault="00735C55" w:rsidP="0042358A">
            <w:pPr>
              <w:spacing w:after="0" w:line="240" w:lineRule="auto"/>
              <w:jc w:val="center"/>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CF" w14:textId="77777777" w:rsidR="00DA1E0F" w:rsidRPr="005315E3" w:rsidRDefault="00735C55" w:rsidP="0042358A">
            <w:pPr>
              <w:spacing w:after="0" w:line="240" w:lineRule="auto"/>
              <w:jc w:val="center"/>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0" w14:textId="77777777" w:rsidR="00DA1E0F" w:rsidRPr="005315E3" w:rsidRDefault="00735C55" w:rsidP="0042358A">
            <w:pPr>
              <w:spacing w:after="0" w:line="240" w:lineRule="auto"/>
              <w:jc w:val="center"/>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6F59E750" w14:textId="77777777" w:rsidTr="0042358A">
        <w:trPr>
          <w:trHeight w:val="1142"/>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maHD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3"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hóa đơn.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4"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5"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6"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670BCDE3" w14:textId="77777777" w:rsidTr="0042358A">
        <w:trPr>
          <w:trHeight w:val="134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tongTien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A"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Tổng tiền.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B"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number</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D"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4AE677F9" w14:textId="77777777" w:rsidTr="0042358A">
        <w:trPr>
          <w:trHeight w:val="151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D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1"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thanh toán.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2"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3"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5"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069564A0" w14:textId="77777777" w:rsidTr="0042358A">
        <w:trPr>
          <w:trHeight w:val="134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maKH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8"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9"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A"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B"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r w:rsidR="00DA1E0F" w:rsidRPr="005315E3" w14:paraId="2C420772" w14:textId="77777777" w:rsidTr="0042358A">
        <w:trPr>
          <w:trHeight w:val="106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maNV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EF"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nhân viên.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0"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1"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100</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r w:rsidR="00DA1E0F" w:rsidRPr="005315E3" w14:paraId="7C247887" w14:textId="77777777" w:rsidTr="0042358A">
        <w:trPr>
          <w:trHeight w:val="170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6</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maPTP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6"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phiếu thuê phòng.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7"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r w:rsidR="00DA1E0F" w:rsidRPr="005315E3" w14:paraId="1E30C443" w14:textId="77777777" w:rsidTr="0042358A">
        <w:trPr>
          <w:trHeight w:val="125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7</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maPDV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D"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phiếu dịch vụ.</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E" w14:textId="77777777" w:rsidR="00DA1E0F" w:rsidRPr="005315E3" w:rsidRDefault="00735C55" w:rsidP="005E37E1">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0F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00"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0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bl>
    <w:p w14:paraId="00001102"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110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p w14:paraId="00001105" w14:textId="74324995" w:rsidR="00DA1E0F" w:rsidRPr="005315E3" w:rsidRDefault="00735C55" w:rsidP="005E37E1">
      <w:pPr>
        <w:pStyle w:val="Heading4"/>
        <w:numPr>
          <w:ilvl w:val="3"/>
          <w:numId w:val="23"/>
        </w:numPr>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lastRenderedPageBreak/>
        <w:t xml:space="preserve"> Tên thực thể / mối kết hợp: Quy định</w:t>
      </w:r>
    </w:p>
    <w:p w14:paraId="00001106" w14:textId="77777777" w:rsidR="00DA1E0F" w:rsidRPr="005315E3" w:rsidRDefault="00735C55" w:rsidP="00643281">
      <w:pPr>
        <w:numPr>
          <w:ilvl w:val="0"/>
          <w:numId w:val="8"/>
        </w:numPr>
        <w:pBdr>
          <w:top w:val="nil"/>
          <w:left w:val="nil"/>
          <w:bottom w:val="nil"/>
          <w:right w:val="nil"/>
          <w:between w:val="nil"/>
        </w:pBdr>
        <w:spacing w:after="0" w:line="360"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QuyDinh</w:t>
      </w:r>
    </w:p>
    <w:p w14:paraId="00001107" w14:textId="77777777" w:rsidR="00DA1E0F" w:rsidRPr="005315E3" w:rsidRDefault="00735C55" w:rsidP="00643281">
      <w:pPr>
        <w:numPr>
          <w:ilvl w:val="0"/>
          <w:numId w:val="8"/>
        </w:numPr>
        <w:pBdr>
          <w:top w:val="nil"/>
          <w:left w:val="nil"/>
          <w:bottom w:val="nil"/>
          <w:right w:val="nil"/>
          <w:between w:val="nil"/>
        </w:pBdr>
        <w:spacing w:line="276" w:lineRule="auto"/>
        <w:ind w:left="0" w:hanging="284"/>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 xml:space="preserve">Mô tả thực thể: là thực thể đại diện cho các quy định được áp dụng vận hành trong quá trình hoạt </w:t>
      </w:r>
      <w:r w:rsidRPr="005315E3">
        <w:rPr>
          <w:rFonts w:ascii="Times New Roman" w:eastAsia="Times New Roman" w:hAnsi="Times New Roman" w:cs="Times New Roman"/>
          <w:sz w:val="26"/>
          <w:szCs w:val="26"/>
        </w:rPr>
        <w:t>động</w:t>
      </w:r>
      <w:r w:rsidRPr="005315E3">
        <w:rPr>
          <w:rFonts w:ascii="Times New Roman" w:eastAsia="Times New Roman" w:hAnsi="Times New Roman" w:cs="Times New Roman"/>
          <w:color w:val="000000"/>
          <w:sz w:val="26"/>
          <w:szCs w:val="26"/>
        </w:rPr>
        <w:t xml:space="preserve"> của khách sạn, được thể hiện ra để người dùng có thể tra cứu để áp dụng thực hiện hoặc thay đổi các quy định.</w:t>
      </w:r>
    </w:p>
    <w:tbl>
      <w:tblPr>
        <w:tblStyle w:val="afffffd"/>
        <w:tblW w:w="9640" w:type="dxa"/>
        <w:tblInd w:w="-289" w:type="dxa"/>
        <w:tblLayout w:type="fixed"/>
        <w:tblLook w:val="0400" w:firstRow="0" w:lastRow="0" w:firstColumn="0" w:lastColumn="0" w:noHBand="0" w:noVBand="1"/>
      </w:tblPr>
      <w:tblGrid>
        <w:gridCol w:w="710"/>
        <w:gridCol w:w="1559"/>
        <w:gridCol w:w="1559"/>
        <w:gridCol w:w="1559"/>
        <w:gridCol w:w="927"/>
        <w:gridCol w:w="900"/>
        <w:gridCol w:w="2426"/>
      </w:tblGrid>
      <w:tr w:rsidR="00DA1E0F" w:rsidRPr="005315E3" w14:paraId="4FE6037F" w14:textId="77777777" w:rsidTr="009018E9">
        <w:trPr>
          <w:trHeight w:val="107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08"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0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0A" w14:textId="77777777" w:rsidR="00DA1E0F" w:rsidRPr="005315E3" w:rsidRDefault="00735C55" w:rsidP="0042358A">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0B"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0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 xml:space="preserve">Chiều </w:t>
            </w:r>
            <w:r w:rsidRPr="005315E3">
              <w:rPr>
                <w:rFonts w:ascii="Times New Roman" w:eastAsia="Times New Roman" w:hAnsi="Times New Roman" w:cs="Times New Roman"/>
                <w:b/>
                <w:color w:val="000000"/>
                <w:sz w:val="26"/>
                <w:szCs w:val="26"/>
              </w:rPr>
              <w:t>dài</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0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0E"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46211214" w14:textId="77777777" w:rsidTr="009018E9">
        <w:trPr>
          <w:trHeight w:val="151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0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maQD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1"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quy định.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2"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3"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7DBF552A" w14:textId="77777777" w:rsidTr="009018E9">
        <w:trPr>
          <w:trHeight w:val="152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tenQD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8"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Tên quy định.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9"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B"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C"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30332C89" w14:textId="77777777" w:rsidTr="009018E9">
        <w:trPr>
          <w:trHeight w:val="152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moTa</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1F"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Mô tả.</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2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ký tự: varchar2</w:t>
            </w:r>
          </w:p>
        </w:tc>
        <w:tc>
          <w:tcPr>
            <w:tcW w:w="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2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500</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22"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2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Sẽ mô tả các đặc điểm hay chi tiết bổ sung vào cho người dùng biết.</w:t>
            </w:r>
          </w:p>
        </w:tc>
      </w:tr>
    </w:tbl>
    <w:p w14:paraId="00001124" w14:textId="17557E65" w:rsidR="00DA1E0F" w:rsidRDefault="00DA1E0F" w:rsidP="00643281">
      <w:pPr>
        <w:spacing w:after="0" w:line="240" w:lineRule="auto"/>
        <w:jc w:val="both"/>
        <w:rPr>
          <w:rFonts w:ascii="Times New Roman" w:hAnsi="Times New Roman" w:cs="Times New Roman"/>
          <w:sz w:val="24"/>
          <w:szCs w:val="24"/>
        </w:rPr>
      </w:pPr>
    </w:p>
    <w:p w14:paraId="45DE956C" w14:textId="07173AF0" w:rsidR="0042358A" w:rsidRDefault="0042358A" w:rsidP="00643281">
      <w:pPr>
        <w:spacing w:after="0" w:line="240" w:lineRule="auto"/>
        <w:jc w:val="both"/>
        <w:rPr>
          <w:rFonts w:ascii="Times New Roman" w:hAnsi="Times New Roman" w:cs="Times New Roman"/>
          <w:sz w:val="24"/>
          <w:szCs w:val="24"/>
        </w:rPr>
      </w:pPr>
    </w:p>
    <w:p w14:paraId="213CAF7A" w14:textId="3024AE31" w:rsidR="0042358A" w:rsidRDefault="0042358A" w:rsidP="00643281">
      <w:pPr>
        <w:spacing w:after="0" w:line="240" w:lineRule="auto"/>
        <w:jc w:val="both"/>
        <w:rPr>
          <w:rFonts w:ascii="Times New Roman" w:hAnsi="Times New Roman" w:cs="Times New Roman"/>
          <w:sz w:val="24"/>
          <w:szCs w:val="24"/>
        </w:rPr>
      </w:pPr>
    </w:p>
    <w:p w14:paraId="0A3B6399" w14:textId="2368973C" w:rsidR="0042358A" w:rsidRDefault="0042358A" w:rsidP="00643281">
      <w:pPr>
        <w:spacing w:after="0" w:line="240" w:lineRule="auto"/>
        <w:jc w:val="both"/>
        <w:rPr>
          <w:rFonts w:ascii="Times New Roman" w:hAnsi="Times New Roman" w:cs="Times New Roman"/>
          <w:sz w:val="24"/>
          <w:szCs w:val="24"/>
        </w:rPr>
      </w:pPr>
    </w:p>
    <w:p w14:paraId="7E7EAA8A" w14:textId="5C6176DA" w:rsidR="0042358A" w:rsidRDefault="0042358A" w:rsidP="00643281">
      <w:pPr>
        <w:spacing w:after="0" w:line="240" w:lineRule="auto"/>
        <w:jc w:val="both"/>
        <w:rPr>
          <w:rFonts w:ascii="Times New Roman" w:hAnsi="Times New Roman" w:cs="Times New Roman"/>
          <w:sz w:val="24"/>
          <w:szCs w:val="24"/>
        </w:rPr>
      </w:pPr>
    </w:p>
    <w:p w14:paraId="221979D1" w14:textId="4662FAA0" w:rsidR="0042358A" w:rsidRDefault="0042358A" w:rsidP="00643281">
      <w:pPr>
        <w:spacing w:after="0" w:line="240" w:lineRule="auto"/>
        <w:jc w:val="both"/>
        <w:rPr>
          <w:rFonts w:ascii="Times New Roman" w:hAnsi="Times New Roman" w:cs="Times New Roman"/>
          <w:sz w:val="24"/>
          <w:szCs w:val="24"/>
        </w:rPr>
      </w:pPr>
    </w:p>
    <w:p w14:paraId="5E35B2B3" w14:textId="4D15706B" w:rsidR="0042358A" w:rsidRDefault="0042358A" w:rsidP="00643281">
      <w:pPr>
        <w:spacing w:after="0" w:line="240" w:lineRule="auto"/>
        <w:jc w:val="both"/>
        <w:rPr>
          <w:rFonts w:ascii="Times New Roman" w:hAnsi="Times New Roman" w:cs="Times New Roman"/>
          <w:sz w:val="24"/>
          <w:szCs w:val="24"/>
        </w:rPr>
      </w:pPr>
    </w:p>
    <w:p w14:paraId="4A868838" w14:textId="2624B3E6" w:rsidR="0042358A" w:rsidRDefault="0042358A" w:rsidP="00643281">
      <w:pPr>
        <w:spacing w:after="0" w:line="240" w:lineRule="auto"/>
        <w:jc w:val="both"/>
        <w:rPr>
          <w:rFonts w:ascii="Times New Roman" w:hAnsi="Times New Roman" w:cs="Times New Roman"/>
          <w:sz w:val="24"/>
          <w:szCs w:val="24"/>
        </w:rPr>
      </w:pPr>
    </w:p>
    <w:p w14:paraId="69163314" w14:textId="13B26CC5" w:rsidR="0042358A" w:rsidRDefault="0042358A" w:rsidP="00643281">
      <w:pPr>
        <w:spacing w:after="0" w:line="240" w:lineRule="auto"/>
        <w:jc w:val="both"/>
        <w:rPr>
          <w:rFonts w:ascii="Times New Roman" w:hAnsi="Times New Roman" w:cs="Times New Roman"/>
          <w:sz w:val="24"/>
          <w:szCs w:val="24"/>
        </w:rPr>
      </w:pPr>
    </w:p>
    <w:p w14:paraId="3F0387A0" w14:textId="0576D899" w:rsidR="0042358A" w:rsidRDefault="0042358A" w:rsidP="00643281">
      <w:pPr>
        <w:spacing w:after="0" w:line="240" w:lineRule="auto"/>
        <w:jc w:val="both"/>
        <w:rPr>
          <w:rFonts w:ascii="Times New Roman" w:hAnsi="Times New Roman" w:cs="Times New Roman"/>
          <w:sz w:val="24"/>
          <w:szCs w:val="24"/>
        </w:rPr>
      </w:pPr>
    </w:p>
    <w:p w14:paraId="3B602665" w14:textId="72ADCF19" w:rsidR="0042358A" w:rsidRDefault="0042358A" w:rsidP="00643281">
      <w:pPr>
        <w:spacing w:after="0" w:line="240" w:lineRule="auto"/>
        <w:jc w:val="both"/>
        <w:rPr>
          <w:rFonts w:ascii="Times New Roman" w:hAnsi="Times New Roman" w:cs="Times New Roman"/>
          <w:sz w:val="24"/>
          <w:szCs w:val="24"/>
        </w:rPr>
      </w:pPr>
    </w:p>
    <w:p w14:paraId="10EEED31" w14:textId="390E3510" w:rsidR="0042358A" w:rsidRDefault="0042358A" w:rsidP="00643281">
      <w:pPr>
        <w:spacing w:after="0" w:line="240" w:lineRule="auto"/>
        <w:jc w:val="both"/>
        <w:rPr>
          <w:rFonts w:ascii="Times New Roman" w:hAnsi="Times New Roman" w:cs="Times New Roman"/>
          <w:sz w:val="24"/>
          <w:szCs w:val="24"/>
        </w:rPr>
      </w:pPr>
    </w:p>
    <w:p w14:paraId="71166C7E" w14:textId="044D1B22" w:rsidR="0042358A" w:rsidRDefault="0042358A" w:rsidP="00643281">
      <w:pPr>
        <w:spacing w:after="0" w:line="240" w:lineRule="auto"/>
        <w:jc w:val="both"/>
        <w:rPr>
          <w:rFonts w:ascii="Times New Roman" w:hAnsi="Times New Roman" w:cs="Times New Roman"/>
          <w:sz w:val="24"/>
          <w:szCs w:val="24"/>
        </w:rPr>
      </w:pPr>
    </w:p>
    <w:p w14:paraId="1D16967C" w14:textId="0697D031" w:rsidR="0042358A" w:rsidRDefault="0042358A" w:rsidP="00643281">
      <w:pPr>
        <w:spacing w:after="0" w:line="240" w:lineRule="auto"/>
        <w:jc w:val="both"/>
        <w:rPr>
          <w:rFonts w:ascii="Times New Roman" w:hAnsi="Times New Roman" w:cs="Times New Roman"/>
          <w:sz w:val="24"/>
          <w:szCs w:val="24"/>
        </w:rPr>
      </w:pPr>
    </w:p>
    <w:p w14:paraId="091AA3AC" w14:textId="5E05B5FB" w:rsidR="0042358A" w:rsidRDefault="0042358A" w:rsidP="00643281">
      <w:pPr>
        <w:spacing w:after="0" w:line="240" w:lineRule="auto"/>
        <w:jc w:val="both"/>
        <w:rPr>
          <w:rFonts w:ascii="Times New Roman" w:hAnsi="Times New Roman" w:cs="Times New Roman"/>
          <w:sz w:val="24"/>
          <w:szCs w:val="24"/>
        </w:rPr>
      </w:pPr>
    </w:p>
    <w:p w14:paraId="1C233660" w14:textId="0DE9D2B3" w:rsidR="0042358A" w:rsidRDefault="0042358A" w:rsidP="00643281">
      <w:pPr>
        <w:spacing w:after="0" w:line="240" w:lineRule="auto"/>
        <w:jc w:val="both"/>
        <w:rPr>
          <w:rFonts w:ascii="Times New Roman" w:hAnsi="Times New Roman" w:cs="Times New Roman"/>
          <w:sz w:val="24"/>
          <w:szCs w:val="24"/>
        </w:rPr>
      </w:pPr>
    </w:p>
    <w:p w14:paraId="5E44DDFD" w14:textId="77777777" w:rsidR="0042358A" w:rsidRPr="005315E3" w:rsidRDefault="0042358A" w:rsidP="00643281">
      <w:pPr>
        <w:spacing w:after="0" w:line="240" w:lineRule="auto"/>
        <w:jc w:val="both"/>
        <w:rPr>
          <w:rFonts w:ascii="Times New Roman" w:hAnsi="Times New Roman" w:cs="Times New Roman"/>
          <w:sz w:val="24"/>
          <w:szCs w:val="24"/>
        </w:rPr>
      </w:pPr>
    </w:p>
    <w:p w14:paraId="00001125" w14:textId="77777777" w:rsidR="00DA1E0F" w:rsidRPr="005315E3" w:rsidRDefault="00DA1E0F" w:rsidP="0064328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0001126" w14:textId="1736EBFE" w:rsidR="00DA1E0F" w:rsidRPr="00AF0E06" w:rsidRDefault="00735C55" w:rsidP="00AF0E06">
      <w:pPr>
        <w:pStyle w:val="ListParagraph"/>
        <w:numPr>
          <w:ilvl w:val="3"/>
          <w:numId w:val="23"/>
        </w:numPr>
        <w:pBdr>
          <w:top w:val="nil"/>
          <w:left w:val="nil"/>
          <w:bottom w:val="nil"/>
          <w:right w:val="nil"/>
          <w:between w:val="nil"/>
        </w:pBdr>
        <w:spacing w:after="0" w:line="360" w:lineRule="auto"/>
        <w:jc w:val="both"/>
        <w:rPr>
          <w:rFonts w:ascii="Times New Roman" w:eastAsia="Times New Roman" w:hAnsi="Times New Roman" w:cs="Times New Roman"/>
          <w:i/>
          <w:iCs/>
          <w:color w:val="000000"/>
          <w:sz w:val="24"/>
          <w:szCs w:val="24"/>
        </w:rPr>
      </w:pPr>
      <w:r w:rsidRPr="00AF0E06">
        <w:rPr>
          <w:rFonts w:ascii="Times New Roman" w:eastAsia="Times New Roman" w:hAnsi="Times New Roman" w:cs="Times New Roman"/>
          <w:i/>
          <w:iCs/>
          <w:color w:val="000000"/>
          <w:sz w:val="26"/>
          <w:szCs w:val="26"/>
        </w:rPr>
        <w:lastRenderedPageBreak/>
        <w:t xml:space="preserve"> Tên thực thể / mối kết </w:t>
      </w:r>
      <w:proofErr w:type="gramStart"/>
      <w:r w:rsidRPr="00AF0E06">
        <w:rPr>
          <w:rFonts w:ascii="Times New Roman" w:eastAsia="Times New Roman" w:hAnsi="Times New Roman" w:cs="Times New Roman"/>
          <w:i/>
          <w:iCs/>
          <w:color w:val="000000"/>
          <w:sz w:val="26"/>
          <w:szCs w:val="26"/>
        </w:rPr>
        <w:t>hợp :</w:t>
      </w:r>
      <w:proofErr w:type="gramEnd"/>
      <w:r w:rsidRPr="00AF0E06">
        <w:rPr>
          <w:rFonts w:ascii="Times New Roman" w:eastAsia="Times New Roman" w:hAnsi="Times New Roman" w:cs="Times New Roman"/>
          <w:i/>
          <w:iCs/>
          <w:color w:val="000000"/>
          <w:sz w:val="26"/>
          <w:szCs w:val="26"/>
        </w:rPr>
        <w:t xml:space="preserve"> Báo cáo</w:t>
      </w:r>
    </w:p>
    <w:p w14:paraId="00001127" w14:textId="77777777" w:rsidR="00DA1E0F" w:rsidRPr="005315E3" w:rsidRDefault="00735C55" w:rsidP="00643281">
      <w:pPr>
        <w:numPr>
          <w:ilvl w:val="0"/>
          <w:numId w:val="8"/>
        </w:numPr>
        <w:pBdr>
          <w:top w:val="nil"/>
          <w:left w:val="nil"/>
          <w:bottom w:val="nil"/>
          <w:right w:val="nil"/>
          <w:between w:val="nil"/>
        </w:pBdr>
        <w:spacing w:after="0" w:line="360" w:lineRule="auto"/>
        <w:ind w:left="-142"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Tên bảng quan hệ: BaoCao</w:t>
      </w:r>
    </w:p>
    <w:p w14:paraId="00001128" w14:textId="77777777" w:rsidR="00DA1E0F" w:rsidRPr="005315E3" w:rsidRDefault="00735C55" w:rsidP="00643281">
      <w:pPr>
        <w:numPr>
          <w:ilvl w:val="0"/>
          <w:numId w:val="8"/>
        </w:numPr>
        <w:pBdr>
          <w:top w:val="nil"/>
          <w:left w:val="nil"/>
          <w:bottom w:val="nil"/>
          <w:right w:val="nil"/>
          <w:between w:val="nil"/>
        </w:pBdr>
        <w:spacing w:line="276" w:lineRule="auto"/>
        <w:ind w:left="-142" w:hanging="283"/>
        <w:jc w:val="both"/>
        <w:rPr>
          <w:rFonts w:ascii="Times New Roman" w:eastAsia="Times New Roman" w:hAnsi="Times New Roman" w:cs="Times New Roman"/>
          <w:color w:val="000000"/>
          <w:sz w:val="24"/>
          <w:szCs w:val="24"/>
        </w:rPr>
      </w:pPr>
      <w:r w:rsidRPr="005315E3">
        <w:rPr>
          <w:rFonts w:ascii="Times New Roman" w:eastAsia="Times New Roman" w:hAnsi="Times New Roman" w:cs="Times New Roman"/>
          <w:color w:val="000000"/>
          <w:sz w:val="26"/>
          <w:szCs w:val="26"/>
        </w:rPr>
        <w:t>Mô tả thực thể: là một thực thể đại diện cho báo cáo về doanh thu của khách sạn.</w:t>
      </w:r>
    </w:p>
    <w:tbl>
      <w:tblPr>
        <w:tblStyle w:val="afffffe"/>
        <w:tblW w:w="9640" w:type="dxa"/>
        <w:tblInd w:w="-289" w:type="dxa"/>
        <w:tblLayout w:type="fixed"/>
        <w:tblLook w:val="0400" w:firstRow="0" w:lastRow="0" w:firstColumn="0" w:lastColumn="0" w:noHBand="0" w:noVBand="1"/>
      </w:tblPr>
      <w:tblGrid>
        <w:gridCol w:w="710"/>
        <w:gridCol w:w="1559"/>
        <w:gridCol w:w="1559"/>
        <w:gridCol w:w="1559"/>
        <w:gridCol w:w="851"/>
        <w:gridCol w:w="850"/>
        <w:gridCol w:w="2552"/>
      </w:tblGrid>
      <w:tr w:rsidR="00DA1E0F" w:rsidRPr="005315E3" w14:paraId="36405C69" w14:textId="77777777">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29"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2A"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Thuộc tính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2B" w14:textId="77777777" w:rsidR="00DA1E0F" w:rsidRPr="005315E3" w:rsidRDefault="00735C55" w:rsidP="0042358A">
            <w:pPr>
              <w:spacing w:after="0" w:line="240" w:lineRule="auto"/>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Diễn giải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2C"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Kiểu dữ liệu</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2D"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Chiều dài</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2E"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Miền giá trị</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2F" w14:textId="77777777" w:rsidR="00DA1E0F" w:rsidRPr="005315E3" w:rsidRDefault="00735C55" w:rsidP="00643281">
            <w:pPr>
              <w:spacing w:after="0" w:line="240" w:lineRule="auto"/>
              <w:jc w:val="both"/>
              <w:rPr>
                <w:rFonts w:ascii="Times New Roman" w:eastAsia="Times New Roman" w:hAnsi="Times New Roman" w:cs="Times New Roman"/>
                <w:b/>
                <w:sz w:val="24"/>
                <w:szCs w:val="24"/>
              </w:rPr>
            </w:pPr>
            <w:r w:rsidRPr="005315E3">
              <w:rPr>
                <w:rFonts w:ascii="Times New Roman" w:eastAsia="Times New Roman" w:hAnsi="Times New Roman" w:cs="Times New Roman"/>
                <w:b/>
                <w:color w:val="000000"/>
                <w:sz w:val="26"/>
                <w:szCs w:val="26"/>
              </w:rPr>
              <w:t>Ghi chú</w:t>
            </w:r>
          </w:p>
        </w:tc>
      </w:tr>
      <w:tr w:rsidR="00DA1E0F" w:rsidRPr="005315E3" w14:paraId="5E25FD69" w14:textId="77777777">
        <w:trPr>
          <w:trHeight w:val="1457"/>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maBC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2"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báo cáo.</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5"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chính của thực thể.</w:t>
            </w:r>
          </w:p>
        </w:tc>
      </w:tr>
      <w:tr w:rsidR="00DA1E0F" w:rsidRPr="005315E3" w14:paraId="72779A1B" w14:textId="77777777">
        <w:trPr>
          <w:trHeight w:val="179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7"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tongTienThu</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9" w14:textId="568866ED"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 xml:space="preserve">Tổng tiền </w:t>
            </w:r>
            <w:r w:rsidR="009018E9" w:rsidRPr="005315E3">
              <w:rPr>
                <w:rFonts w:ascii="Times New Roman" w:eastAsia="Times New Roman" w:hAnsi="Times New Roman" w:cs="Times New Roman"/>
                <w:color w:val="000000"/>
                <w:sz w:val="26"/>
                <w:szCs w:val="26"/>
              </w:rPr>
              <w:t>thu được</w:t>
            </w:r>
            <w:r w:rsidRPr="005315E3">
              <w:rPr>
                <w:rFonts w:ascii="Times New Roman" w:eastAsia="Times New Roman" w:hAnsi="Times New Roman" w:cs="Times New Roman"/>
                <w:color w:val="000000"/>
                <w:sz w:val="26"/>
                <w:szCs w:val="26"/>
              </w:rPr>
              <w: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number</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15</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C"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Tổng số tiền thu được trong tháng. Nếu cần tổng kết trong tuần thì xét dựa vào ngày lập báo cáo.</w:t>
            </w:r>
          </w:p>
        </w:tc>
      </w:tr>
      <w:tr w:rsidR="00DA1E0F" w:rsidRPr="005315E3" w14:paraId="715FEC66" w14:textId="77777777">
        <w:trPr>
          <w:trHeight w:val="161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E"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3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soPD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0"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 phòng đặt trước.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int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2"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[0, 100]</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4"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07FD0928" w14:textId="77777777">
        <w:trPr>
          <w:trHeight w:val="1250"/>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5"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soPTr</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7"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 phòng trống.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8"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int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[0, 100]</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B"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11550000" w14:textId="77777777">
        <w:trPr>
          <w:trHeight w:val="1511"/>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C"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5</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soPTh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E"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Số phòng đang được thuê.</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4F"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int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0"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1"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[0, 100]</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2"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04EDC9E2" w14:textId="77777777">
        <w:trPr>
          <w:trHeight w:val="143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3"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6</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4"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ngayLBC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5"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Ngày lập báo cáo.</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6"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ngày: date</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7"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8"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9"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r>
      <w:tr w:rsidR="00DA1E0F" w:rsidRPr="005315E3" w14:paraId="31669A53" w14:textId="77777777">
        <w:trPr>
          <w:trHeight w:val="1079"/>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A"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7</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B"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maQL</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C" w14:textId="77777777" w:rsidR="00DA1E0F" w:rsidRPr="005315E3" w:rsidRDefault="00735C55" w:rsidP="0042358A">
            <w:pPr>
              <w:spacing w:after="0" w:line="240" w:lineRule="auto"/>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Mã quản lý.</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D"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Kiểu số: int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E"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5F" w14:textId="77777777" w:rsidR="00DA1E0F" w:rsidRPr="005315E3" w:rsidRDefault="00DA1E0F" w:rsidP="00643281">
            <w:pPr>
              <w:spacing w:after="0" w:line="240" w:lineRule="auto"/>
              <w:jc w:val="both"/>
              <w:rPr>
                <w:rFonts w:ascii="Times New Roman" w:eastAsia="Times New Roman" w:hAnsi="Times New Roman" w:cs="Times New Roman"/>
                <w:sz w:val="24"/>
                <w:szCs w:val="24"/>
              </w:rPr>
            </w:pP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1160" w14:textId="77777777" w:rsidR="00DA1E0F" w:rsidRPr="005315E3" w:rsidRDefault="00735C55" w:rsidP="00643281">
            <w:pPr>
              <w:spacing w:after="0" w:line="240" w:lineRule="auto"/>
              <w:jc w:val="both"/>
              <w:rPr>
                <w:rFonts w:ascii="Times New Roman" w:eastAsia="Times New Roman" w:hAnsi="Times New Roman" w:cs="Times New Roman"/>
                <w:sz w:val="24"/>
                <w:szCs w:val="24"/>
              </w:rPr>
            </w:pPr>
            <w:r w:rsidRPr="005315E3">
              <w:rPr>
                <w:rFonts w:ascii="Times New Roman" w:eastAsia="Times New Roman" w:hAnsi="Times New Roman" w:cs="Times New Roman"/>
                <w:color w:val="000000"/>
                <w:sz w:val="26"/>
                <w:szCs w:val="26"/>
              </w:rPr>
              <w:t>Đây là khóa ngoại của thực thể.</w:t>
            </w:r>
          </w:p>
        </w:tc>
      </w:tr>
    </w:tbl>
    <w:p w14:paraId="00001161"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162" w14:textId="029E22AD" w:rsidR="00DA1E0F" w:rsidRPr="005315E3" w:rsidRDefault="00735C55" w:rsidP="0042358A">
      <w:pPr>
        <w:pStyle w:val="Heading1"/>
        <w:numPr>
          <w:ilvl w:val="0"/>
          <w:numId w:val="0"/>
        </w:numPr>
        <w:ind w:left="720"/>
        <w:jc w:val="center"/>
        <w:rPr>
          <w:b w:val="0"/>
          <w:color w:val="000000"/>
        </w:rPr>
      </w:pPr>
      <w:bookmarkStart w:id="42" w:name="_Toc76856352"/>
      <w:r w:rsidRPr="005315E3">
        <w:rPr>
          <w:b w:val="0"/>
          <w:color w:val="000000"/>
        </w:rPr>
        <w:lastRenderedPageBreak/>
        <w:t xml:space="preserve">CHƯƠNG </w:t>
      </w:r>
      <w:r w:rsidR="009155B0">
        <w:rPr>
          <w:b w:val="0"/>
          <w:color w:val="000000"/>
          <w:lang w:val="en-US"/>
        </w:rPr>
        <w:t>7</w:t>
      </w:r>
      <w:r w:rsidRPr="005315E3">
        <w:rPr>
          <w:b w:val="0"/>
          <w:color w:val="000000"/>
        </w:rPr>
        <w:t>: THIẾT KẾ GIAO DIỆN</w:t>
      </w:r>
      <w:bookmarkEnd w:id="42"/>
    </w:p>
    <w:p w14:paraId="00001163" w14:textId="77777777" w:rsidR="00DA1E0F" w:rsidRPr="005315E3" w:rsidRDefault="00DA1E0F" w:rsidP="00643281">
      <w:pPr>
        <w:spacing w:before="41" w:after="0" w:line="240" w:lineRule="auto"/>
        <w:ind w:left="-567"/>
        <w:jc w:val="both"/>
        <w:rPr>
          <w:rFonts w:ascii="Times New Roman" w:eastAsia="Times New Roman" w:hAnsi="Times New Roman" w:cs="Times New Roman"/>
          <w:b/>
          <w:color w:val="000000"/>
          <w:sz w:val="32"/>
          <w:szCs w:val="32"/>
        </w:rPr>
      </w:pPr>
    </w:p>
    <w:p w14:paraId="00001164" w14:textId="5FEDF1E5" w:rsidR="00DA1E0F" w:rsidRDefault="00AF0E06" w:rsidP="00643281">
      <w:pPr>
        <w:pStyle w:val="Heading2"/>
        <w:jc w:val="both"/>
        <w:rPr>
          <w:rFonts w:ascii="Times New Roman" w:eastAsia="Times New Roman" w:hAnsi="Times New Roman" w:cs="Times New Roman"/>
          <w:color w:val="000000"/>
        </w:rPr>
      </w:pPr>
      <w:bookmarkStart w:id="43" w:name="_Toc76856353"/>
      <w:r>
        <w:rPr>
          <w:rFonts w:ascii="Times New Roman" w:eastAsia="Times New Roman" w:hAnsi="Times New Roman" w:cs="Times New Roman"/>
          <w:color w:val="000000"/>
        </w:rPr>
        <w:t>7</w:t>
      </w:r>
      <w:r w:rsidR="00735C55" w:rsidRPr="005315E3">
        <w:rPr>
          <w:rFonts w:ascii="Times New Roman" w:eastAsia="Times New Roman" w:hAnsi="Times New Roman" w:cs="Times New Roman"/>
          <w:color w:val="000000"/>
        </w:rPr>
        <w:t>.1 Danh sách các màn hình</w:t>
      </w:r>
      <w:bookmarkEnd w:id="43"/>
    </w:p>
    <w:p w14:paraId="75334AAA" w14:textId="77777777" w:rsidR="00A14AA3" w:rsidRPr="00A14AA3" w:rsidRDefault="00A14AA3" w:rsidP="00A14AA3"/>
    <w:tbl>
      <w:tblPr>
        <w:tblStyle w:val="affffff"/>
        <w:tblW w:w="9639" w:type="dxa"/>
        <w:tblInd w:w="-289" w:type="dxa"/>
        <w:tblLayout w:type="fixed"/>
        <w:tblLook w:val="0400" w:firstRow="0" w:lastRow="0" w:firstColumn="0" w:lastColumn="0" w:noHBand="0" w:noVBand="1"/>
      </w:tblPr>
      <w:tblGrid>
        <w:gridCol w:w="1380"/>
        <w:gridCol w:w="3417"/>
        <w:gridCol w:w="4842"/>
      </w:tblGrid>
      <w:tr w:rsidR="00DA1E0F" w:rsidRPr="005315E3" w14:paraId="483B36F9" w14:textId="77777777">
        <w:tc>
          <w:tcPr>
            <w:tcW w:w="1380" w:type="dxa"/>
            <w:tcBorders>
              <w:top w:val="single" w:sz="4" w:space="0" w:color="000000"/>
              <w:left w:val="single" w:sz="4" w:space="0" w:color="000000"/>
              <w:bottom w:val="single" w:sz="4" w:space="0" w:color="000000"/>
              <w:right w:val="single" w:sz="4" w:space="0" w:color="000000"/>
            </w:tcBorders>
          </w:tcPr>
          <w:p w14:paraId="00001165"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STT</w:t>
            </w:r>
          </w:p>
        </w:tc>
        <w:tc>
          <w:tcPr>
            <w:tcW w:w="3417" w:type="dxa"/>
            <w:tcBorders>
              <w:top w:val="single" w:sz="4" w:space="0" w:color="000000"/>
              <w:left w:val="single" w:sz="4" w:space="0" w:color="000000"/>
              <w:bottom w:val="single" w:sz="4" w:space="0" w:color="000000"/>
              <w:right w:val="single" w:sz="4" w:space="0" w:color="000000"/>
            </w:tcBorders>
          </w:tcPr>
          <w:p w14:paraId="00001166"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Màn hình </w:t>
            </w:r>
          </w:p>
        </w:tc>
        <w:tc>
          <w:tcPr>
            <w:tcW w:w="4842" w:type="dxa"/>
            <w:tcBorders>
              <w:top w:val="single" w:sz="4" w:space="0" w:color="000000"/>
              <w:left w:val="single" w:sz="4" w:space="0" w:color="000000"/>
              <w:bottom w:val="single" w:sz="4" w:space="0" w:color="000000"/>
              <w:right w:val="single" w:sz="4" w:space="0" w:color="000000"/>
            </w:tcBorders>
          </w:tcPr>
          <w:p w14:paraId="00001167"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Chức năng</w:t>
            </w:r>
          </w:p>
        </w:tc>
      </w:tr>
      <w:tr w:rsidR="00DA1E0F" w:rsidRPr="005315E3" w14:paraId="22B8B99D" w14:textId="77777777">
        <w:tc>
          <w:tcPr>
            <w:tcW w:w="1380" w:type="dxa"/>
            <w:tcBorders>
              <w:top w:val="single" w:sz="4" w:space="0" w:color="000000"/>
              <w:left w:val="single" w:sz="4" w:space="0" w:color="000000"/>
              <w:bottom w:val="single" w:sz="4" w:space="0" w:color="000000"/>
              <w:right w:val="single" w:sz="4" w:space="0" w:color="000000"/>
            </w:tcBorders>
          </w:tcPr>
          <w:p w14:paraId="00001168"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w:t>
            </w:r>
          </w:p>
        </w:tc>
        <w:tc>
          <w:tcPr>
            <w:tcW w:w="3417" w:type="dxa"/>
            <w:tcBorders>
              <w:top w:val="single" w:sz="4" w:space="0" w:color="000000"/>
              <w:left w:val="single" w:sz="4" w:space="0" w:color="000000"/>
              <w:bottom w:val="single" w:sz="4" w:space="0" w:color="000000"/>
              <w:right w:val="single" w:sz="4" w:space="0" w:color="000000"/>
            </w:tcBorders>
          </w:tcPr>
          <w:p w14:paraId="00001169"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Đăng nhập</w:t>
            </w:r>
          </w:p>
        </w:tc>
        <w:tc>
          <w:tcPr>
            <w:tcW w:w="4842" w:type="dxa"/>
            <w:tcBorders>
              <w:top w:val="single" w:sz="4" w:space="0" w:color="000000"/>
              <w:left w:val="single" w:sz="4" w:space="0" w:color="000000"/>
              <w:bottom w:val="single" w:sz="4" w:space="0" w:color="000000"/>
              <w:right w:val="single" w:sz="4" w:space="0" w:color="000000"/>
            </w:tcBorders>
          </w:tcPr>
          <w:p w14:paraId="0000116A"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Đăng nhập vào hệ thống</w:t>
            </w:r>
          </w:p>
        </w:tc>
      </w:tr>
      <w:tr w:rsidR="00DA1E0F" w:rsidRPr="005315E3" w14:paraId="23B576A2" w14:textId="77777777">
        <w:tc>
          <w:tcPr>
            <w:tcW w:w="1380" w:type="dxa"/>
            <w:tcBorders>
              <w:top w:val="single" w:sz="4" w:space="0" w:color="000000"/>
              <w:left w:val="single" w:sz="4" w:space="0" w:color="000000"/>
              <w:bottom w:val="single" w:sz="4" w:space="0" w:color="000000"/>
              <w:right w:val="single" w:sz="4" w:space="0" w:color="000000"/>
            </w:tcBorders>
          </w:tcPr>
          <w:p w14:paraId="0000116B"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w:t>
            </w:r>
          </w:p>
        </w:tc>
        <w:tc>
          <w:tcPr>
            <w:tcW w:w="3417" w:type="dxa"/>
            <w:tcBorders>
              <w:top w:val="single" w:sz="4" w:space="0" w:color="000000"/>
              <w:left w:val="single" w:sz="4" w:space="0" w:color="000000"/>
              <w:bottom w:val="single" w:sz="4" w:space="0" w:color="000000"/>
              <w:right w:val="single" w:sz="4" w:space="0" w:color="000000"/>
            </w:tcBorders>
          </w:tcPr>
          <w:p w14:paraId="0000116C"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Màn hình chính của quản lý  </w:t>
            </w:r>
          </w:p>
        </w:tc>
        <w:tc>
          <w:tcPr>
            <w:tcW w:w="4842" w:type="dxa"/>
            <w:tcBorders>
              <w:top w:val="single" w:sz="4" w:space="0" w:color="000000"/>
              <w:left w:val="single" w:sz="4" w:space="0" w:color="000000"/>
              <w:bottom w:val="single" w:sz="4" w:space="0" w:color="000000"/>
              <w:right w:val="single" w:sz="4" w:space="0" w:color="000000"/>
            </w:tcBorders>
          </w:tcPr>
          <w:p w14:paraId="0000116D"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chức năng mà quản lý có thể truy cập được</w:t>
            </w:r>
          </w:p>
        </w:tc>
      </w:tr>
      <w:tr w:rsidR="00DA1E0F" w:rsidRPr="005315E3" w14:paraId="0394D9FB" w14:textId="77777777">
        <w:tc>
          <w:tcPr>
            <w:tcW w:w="1380" w:type="dxa"/>
            <w:tcBorders>
              <w:top w:val="single" w:sz="4" w:space="0" w:color="000000"/>
              <w:left w:val="single" w:sz="4" w:space="0" w:color="000000"/>
              <w:bottom w:val="single" w:sz="4" w:space="0" w:color="000000"/>
              <w:right w:val="single" w:sz="4" w:space="0" w:color="000000"/>
            </w:tcBorders>
          </w:tcPr>
          <w:p w14:paraId="0000116E"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w:t>
            </w:r>
          </w:p>
        </w:tc>
        <w:tc>
          <w:tcPr>
            <w:tcW w:w="3417" w:type="dxa"/>
            <w:tcBorders>
              <w:top w:val="single" w:sz="4" w:space="0" w:color="000000"/>
              <w:left w:val="single" w:sz="4" w:space="0" w:color="000000"/>
              <w:bottom w:val="single" w:sz="4" w:space="0" w:color="000000"/>
              <w:right w:val="single" w:sz="4" w:space="0" w:color="000000"/>
            </w:tcBorders>
          </w:tcPr>
          <w:p w14:paraId="0000116F"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quản lý quy định</w:t>
            </w:r>
          </w:p>
        </w:tc>
        <w:tc>
          <w:tcPr>
            <w:tcW w:w="4842" w:type="dxa"/>
            <w:tcBorders>
              <w:top w:val="single" w:sz="4" w:space="0" w:color="000000"/>
              <w:left w:val="single" w:sz="4" w:space="0" w:color="000000"/>
              <w:bottom w:val="single" w:sz="4" w:space="0" w:color="000000"/>
              <w:right w:val="single" w:sz="4" w:space="0" w:color="000000"/>
            </w:tcBorders>
          </w:tcPr>
          <w:p w14:paraId="00001170"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quy định và mô tả quy định</w:t>
            </w:r>
          </w:p>
        </w:tc>
      </w:tr>
      <w:tr w:rsidR="00DA1E0F" w:rsidRPr="005315E3" w14:paraId="007B1D59" w14:textId="77777777">
        <w:tc>
          <w:tcPr>
            <w:tcW w:w="1380" w:type="dxa"/>
            <w:tcBorders>
              <w:top w:val="single" w:sz="4" w:space="0" w:color="000000"/>
              <w:left w:val="single" w:sz="4" w:space="0" w:color="000000"/>
              <w:bottom w:val="single" w:sz="4" w:space="0" w:color="000000"/>
              <w:right w:val="single" w:sz="4" w:space="0" w:color="000000"/>
            </w:tcBorders>
          </w:tcPr>
          <w:p w14:paraId="00001171"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3</w:t>
            </w:r>
          </w:p>
        </w:tc>
        <w:tc>
          <w:tcPr>
            <w:tcW w:w="3417" w:type="dxa"/>
            <w:tcBorders>
              <w:top w:val="single" w:sz="4" w:space="0" w:color="000000"/>
              <w:left w:val="single" w:sz="4" w:space="0" w:color="000000"/>
              <w:bottom w:val="single" w:sz="4" w:space="0" w:color="000000"/>
              <w:right w:val="single" w:sz="4" w:space="0" w:color="000000"/>
            </w:tcBorders>
          </w:tcPr>
          <w:p w14:paraId="00001172"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thêm quy định</w:t>
            </w:r>
          </w:p>
        </w:tc>
        <w:tc>
          <w:tcPr>
            <w:tcW w:w="4842" w:type="dxa"/>
            <w:tcBorders>
              <w:top w:val="single" w:sz="4" w:space="0" w:color="000000"/>
              <w:left w:val="single" w:sz="4" w:space="0" w:color="000000"/>
              <w:bottom w:val="single" w:sz="4" w:space="0" w:color="000000"/>
              <w:right w:val="single" w:sz="4" w:space="0" w:color="000000"/>
            </w:tcBorders>
          </w:tcPr>
          <w:p w14:paraId="00001173"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trường cần thiết để thêm quy</w:t>
            </w:r>
            <w:r w:rsidRPr="005315E3">
              <w:rPr>
                <w:rFonts w:ascii="Times New Roman" w:eastAsia="Times New Roman" w:hAnsi="Times New Roman" w:cs="Times New Roman"/>
                <w:color w:val="000000"/>
                <w:sz w:val="26"/>
                <w:szCs w:val="26"/>
              </w:rPr>
              <w:t xml:space="preserve"> định và lưu thông tin vào cơ sở dữ liệu </w:t>
            </w:r>
          </w:p>
        </w:tc>
      </w:tr>
      <w:tr w:rsidR="00DA1E0F" w:rsidRPr="005315E3" w14:paraId="0E21846D" w14:textId="77777777">
        <w:tc>
          <w:tcPr>
            <w:tcW w:w="1380" w:type="dxa"/>
            <w:tcBorders>
              <w:top w:val="single" w:sz="4" w:space="0" w:color="000000"/>
              <w:left w:val="single" w:sz="4" w:space="0" w:color="000000"/>
              <w:bottom w:val="single" w:sz="4" w:space="0" w:color="000000"/>
              <w:right w:val="single" w:sz="4" w:space="0" w:color="000000"/>
            </w:tcBorders>
          </w:tcPr>
          <w:p w14:paraId="00001174"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4</w:t>
            </w:r>
          </w:p>
        </w:tc>
        <w:tc>
          <w:tcPr>
            <w:tcW w:w="3417" w:type="dxa"/>
            <w:tcBorders>
              <w:top w:val="single" w:sz="4" w:space="0" w:color="000000"/>
              <w:left w:val="single" w:sz="4" w:space="0" w:color="000000"/>
              <w:bottom w:val="single" w:sz="4" w:space="0" w:color="000000"/>
              <w:right w:val="single" w:sz="4" w:space="0" w:color="000000"/>
            </w:tcBorders>
          </w:tcPr>
          <w:p w14:paraId="00001175"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Màn hình thống kê nhân viên </w:t>
            </w:r>
          </w:p>
        </w:tc>
        <w:tc>
          <w:tcPr>
            <w:tcW w:w="4842" w:type="dxa"/>
            <w:tcBorders>
              <w:top w:val="single" w:sz="4" w:space="0" w:color="000000"/>
              <w:left w:val="single" w:sz="4" w:space="0" w:color="000000"/>
              <w:bottom w:val="single" w:sz="4" w:space="0" w:color="000000"/>
              <w:right w:val="single" w:sz="4" w:space="0" w:color="000000"/>
            </w:tcBorders>
          </w:tcPr>
          <w:p w14:paraId="00001176"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Hiển thị thống kê nhân viên – quản lý </w:t>
            </w:r>
          </w:p>
        </w:tc>
      </w:tr>
      <w:tr w:rsidR="00DA1E0F" w:rsidRPr="005315E3" w14:paraId="36E1F9B4" w14:textId="77777777">
        <w:tc>
          <w:tcPr>
            <w:tcW w:w="1380" w:type="dxa"/>
            <w:tcBorders>
              <w:top w:val="single" w:sz="4" w:space="0" w:color="000000"/>
              <w:left w:val="single" w:sz="4" w:space="0" w:color="000000"/>
              <w:bottom w:val="single" w:sz="4" w:space="0" w:color="000000"/>
              <w:right w:val="single" w:sz="4" w:space="0" w:color="000000"/>
            </w:tcBorders>
          </w:tcPr>
          <w:p w14:paraId="00001177"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5</w:t>
            </w:r>
          </w:p>
        </w:tc>
        <w:tc>
          <w:tcPr>
            <w:tcW w:w="3417" w:type="dxa"/>
            <w:tcBorders>
              <w:top w:val="single" w:sz="4" w:space="0" w:color="000000"/>
              <w:left w:val="single" w:sz="4" w:space="0" w:color="000000"/>
              <w:bottom w:val="single" w:sz="4" w:space="0" w:color="000000"/>
              <w:right w:val="single" w:sz="4" w:space="0" w:color="000000"/>
            </w:tcBorders>
          </w:tcPr>
          <w:p w14:paraId="00001178"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tra cứu nhân viên</w:t>
            </w:r>
          </w:p>
        </w:tc>
        <w:tc>
          <w:tcPr>
            <w:tcW w:w="4842" w:type="dxa"/>
            <w:tcBorders>
              <w:top w:val="single" w:sz="4" w:space="0" w:color="000000"/>
              <w:left w:val="single" w:sz="4" w:space="0" w:color="000000"/>
              <w:bottom w:val="single" w:sz="4" w:space="0" w:color="000000"/>
              <w:right w:val="single" w:sz="4" w:space="0" w:color="000000"/>
            </w:tcBorders>
          </w:tcPr>
          <w:p w14:paraId="00001179"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chức năng tra cứu nhân viên và danh sách nhân viên tra cứu, các nút xóa, sửa nhân viên</w:t>
            </w:r>
          </w:p>
        </w:tc>
      </w:tr>
      <w:tr w:rsidR="00DA1E0F" w:rsidRPr="005315E3" w14:paraId="163544E6" w14:textId="77777777">
        <w:tc>
          <w:tcPr>
            <w:tcW w:w="1380" w:type="dxa"/>
            <w:tcBorders>
              <w:top w:val="single" w:sz="4" w:space="0" w:color="000000"/>
              <w:left w:val="single" w:sz="4" w:space="0" w:color="000000"/>
              <w:bottom w:val="single" w:sz="4" w:space="0" w:color="000000"/>
              <w:right w:val="single" w:sz="4" w:space="0" w:color="000000"/>
            </w:tcBorders>
          </w:tcPr>
          <w:p w14:paraId="0000117A"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6</w:t>
            </w:r>
          </w:p>
        </w:tc>
        <w:tc>
          <w:tcPr>
            <w:tcW w:w="3417" w:type="dxa"/>
            <w:tcBorders>
              <w:top w:val="single" w:sz="4" w:space="0" w:color="000000"/>
              <w:left w:val="single" w:sz="4" w:space="0" w:color="000000"/>
              <w:bottom w:val="single" w:sz="4" w:space="0" w:color="000000"/>
              <w:right w:val="single" w:sz="4" w:space="0" w:color="000000"/>
            </w:tcBorders>
          </w:tcPr>
          <w:p w14:paraId="0000117B"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thêm nhân viên</w:t>
            </w:r>
          </w:p>
        </w:tc>
        <w:tc>
          <w:tcPr>
            <w:tcW w:w="4842" w:type="dxa"/>
            <w:tcBorders>
              <w:top w:val="single" w:sz="4" w:space="0" w:color="000000"/>
              <w:left w:val="single" w:sz="4" w:space="0" w:color="000000"/>
              <w:bottom w:val="single" w:sz="4" w:space="0" w:color="000000"/>
              <w:right w:val="single" w:sz="4" w:space="0" w:color="000000"/>
            </w:tcBorders>
          </w:tcPr>
          <w:p w14:paraId="0000117C"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Hiển thị các trường cần thiết để thêm nhân viên và lưu lại thông tin vào cơ </w:t>
            </w:r>
            <w:proofErr w:type="gramStart"/>
            <w:r w:rsidRPr="005315E3">
              <w:rPr>
                <w:rFonts w:ascii="Times New Roman" w:eastAsia="Times New Roman" w:hAnsi="Times New Roman" w:cs="Times New Roman"/>
                <w:color w:val="000000"/>
                <w:sz w:val="26"/>
                <w:szCs w:val="26"/>
              </w:rPr>
              <w:t>sở  dữ</w:t>
            </w:r>
            <w:proofErr w:type="gramEnd"/>
            <w:r w:rsidRPr="005315E3">
              <w:rPr>
                <w:rFonts w:ascii="Times New Roman" w:eastAsia="Times New Roman" w:hAnsi="Times New Roman" w:cs="Times New Roman"/>
                <w:color w:val="000000"/>
                <w:sz w:val="26"/>
                <w:szCs w:val="26"/>
              </w:rPr>
              <w:t xml:space="preserve"> liệu </w:t>
            </w:r>
          </w:p>
        </w:tc>
      </w:tr>
      <w:tr w:rsidR="00DA1E0F" w:rsidRPr="005315E3" w14:paraId="14A0E6E7" w14:textId="77777777">
        <w:tc>
          <w:tcPr>
            <w:tcW w:w="1380" w:type="dxa"/>
            <w:tcBorders>
              <w:top w:val="single" w:sz="4" w:space="0" w:color="000000"/>
              <w:left w:val="single" w:sz="4" w:space="0" w:color="000000"/>
              <w:bottom w:val="single" w:sz="4" w:space="0" w:color="000000"/>
              <w:right w:val="single" w:sz="4" w:space="0" w:color="000000"/>
            </w:tcBorders>
          </w:tcPr>
          <w:p w14:paraId="0000117D"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7</w:t>
            </w:r>
          </w:p>
        </w:tc>
        <w:tc>
          <w:tcPr>
            <w:tcW w:w="3417" w:type="dxa"/>
            <w:tcBorders>
              <w:top w:val="single" w:sz="4" w:space="0" w:color="000000"/>
              <w:left w:val="single" w:sz="4" w:space="0" w:color="000000"/>
              <w:bottom w:val="single" w:sz="4" w:space="0" w:color="000000"/>
              <w:right w:val="single" w:sz="4" w:space="0" w:color="000000"/>
            </w:tcBorders>
          </w:tcPr>
          <w:p w14:paraId="0000117E"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Màn hình sửa nhân viên </w:t>
            </w:r>
          </w:p>
        </w:tc>
        <w:tc>
          <w:tcPr>
            <w:tcW w:w="4842" w:type="dxa"/>
            <w:tcBorders>
              <w:top w:val="single" w:sz="4" w:space="0" w:color="000000"/>
              <w:left w:val="single" w:sz="4" w:space="0" w:color="000000"/>
              <w:bottom w:val="single" w:sz="4" w:space="0" w:color="000000"/>
              <w:right w:val="single" w:sz="4" w:space="0" w:color="000000"/>
            </w:tcBorders>
          </w:tcPr>
          <w:p w14:paraId="0000117F"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trườ</w:t>
            </w:r>
            <w:r w:rsidRPr="005315E3">
              <w:rPr>
                <w:rFonts w:ascii="Times New Roman" w:eastAsia="Times New Roman" w:hAnsi="Times New Roman" w:cs="Times New Roman"/>
                <w:color w:val="000000"/>
                <w:sz w:val="26"/>
                <w:szCs w:val="26"/>
              </w:rPr>
              <w:t>ng cần thiết cho phép sửa thông tin nhân viên và lưu lại dưới cơ sở dữ liệu</w:t>
            </w:r>
          </w:p>
        </w:tc>
      </w:tr>
      <w:tr w:rsidR="00DA1E0F" w:rsidRPr="005315E3" w14:paraId="7BC6D9FF" w14:textId="77777777">
        <w:tc>
          <w:tcPr>
            <w:tcW w:w="1380" w:type="dxa"/>
            <w:tcBorders>
              <w:top w:val="single" w:sz="4" w:space="0" w:color="000000"/>
              <w:left w:val="single" w:sz="4" w:space="0" w:color="000000"/>
              <w:bottom w:val="single" w:sz="4" w:space="0" w:color="000000"/>
              <w:right w:val="single" w:sz="4" w:space="0" w:color="000000"/>
            </w:tcBorders>
          </w:tcPr>
          <w:p w14:paraId="00001180"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8</w:t>
            </w:r>
          </w:p>
        </w:tc>
        <w:tc>
          <w:tcPr>
            <w:tcW w:w="3417" w:type="dxa"/>
            <w:tcBorders>
              <w:top w:val="single" w:sz="4" w:space="0" w:color="000000"/>
              <w:left w:val="single" w:sz="4" w:space="0" w:color="000000"/>
              <w:bottom w:val="single" w:sz="4" w:space="0" w:color="000000"/>
              <w:right w:val="single" w:sz="4" w:space="0" w:color="000000"/>
            </w:tcBorders>
          </w:tcPr>
          <w:p w14:paraId="00001181"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quản lý dịch vụ</w:t>
            </w:r>
          </w:p>
        </w:tc>
        <w:tc>
          <w:tcPr>
            <w:tcW w:w="4842" w:type="dxa"/>
            <w:tcBorders>
              <w:top w:val="single" w:sz="4" w:space="0" w:color="000000"/>
              <w:left w:val="single" w:sz="4" w:space="0" w:color="000000"/>
              <w:bottom w:val="single" w:sz="4" w:space="0" w:color="000000"/>
              <w:right w:val="single" w:sz="4" w:space="0" w:color="000000"/>
            </w:tcBorders>
          </w:tcPr>
          <w:p w14:paraId="00001182"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trường để tra cứu dịch vụ, các nút chức năng thêm, xóa, sửa dịch vụ. Các trường để tra cứu phiếu dịch vụ và các nút chức năng để thêm, xóa,</w:t>
            </w:r>
            <w:r w:rsidRPr="005315E3">
              <w:rPr>
                <w:rFonts w:ascii="Times New Roman" w:eastAsia="Times New Roman" w:hAnsi="Times New Roman" w:cs="Times New Roman"/>
                <w:color w:val="000000"/>
                <w:sz w:val="26"/>
                <w:szCs w:val="26"/>
              </w:rPr>
              <w:t xml:space="preserve"> xem chi tiết phiếu dịch vụ</w:t>
            </w:r>
          </w:p>
        </w:tc>
      </w:tr>
      <w:tr w:rsidR="00DA1E0F" w:rsidRPr="005315E3" w14:paraId="16A600AD" w14:textId="77777777">
        <w:tc>
          <w:tcPr>
            <w:tcW w:w="1380" w:type="dxa"/>
            <w:tcBorders>
              <w:top w:val="single" w:sz="4" w:space="0" w:color="000000"/>
              <w:left w:val="single" w:sz="4" w:space="0" w:color="000000"/>
              <w:bottom w:val="single" w:sz="4" w:space="0" w:color="000000"/>
              <w:right w:val="single" w:sz="4" w:space="0" w:color="000000"/>
            </w:tcBorders>
          </w:tcPr>
          <w:p w14:paraId="00001183"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9</w:t>
            </w:r>
          </w:p>
        </w:tc>
        <w:tc>
          <w:tcPr>
            <w:tcW w:w="3417" w:type="dxa"/>
            <w:tcBorders>
              <w:top w:val="single" w:sz="4" w:space="0" w:color="000000"/>
              <w:left w:val="single" w:sz="4" w:space="0" w:color="000000"/>
              <w:bottom w:val="single" w:sz="4" w:space="0" w:color="000000"/>
              <w:right w:val="single" w:sz="4" w:space="0" w:color="000000"/>
            </w:tcBorders>
          </w:tcPr>
          <w:p w14:paraId="00001184"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sửa dịch vụ</w:t>
            </w:r>
          </w:p>
        </w:tc>
        <w:tc>
          <w:tcPr>
            <w:tcW w:w="4842" w:type="dxa"/>
            <w:tcBorders>
              <w:top w:val="single" w:sz="4" w:space="0" w:color="000000"/>
              <w:left w:val="single" w:sz="4" w:space="0" w:color="000000"/>
              <w:bottom w:val="single" w:sz="4" w:space="0" w:color="000000"/>
              <w:right w:val="single" w:sz="4" w:space="0" w:color="000000"/>
            </w:tcBorders>
          </w:tcPr>
          <w:p w14:paraId="00001185"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trường cần thiết cho phép sửa thông tin dịch vụ và lưu lại dưới cơ sở dữ liệu</w:t>
            </w:r>
          </w:p>
        </w:tc>
      </w:tr>
      <w:tr w:rsidR="00DA1E0F" w:rsidRPr="005315E3" w14:paraId="7974BC32" w14:textId="77777777">
        <w:tc>
          <w:tcPr>
            <w:tcW w:w="1380" w:type="dxa"/>
            <w:tcBorders>
              <w:top w:val="single" w:sz="4" w:space="0" w:color="000000"/>
              <w:left w:val="single" w:sz="4" w:space="0" w:color="000000"/>
              <w:bottom w:val="single" w:sz="4" w:space="0" w:color="000000"/>
              <w:right w:val="single" w:sz="4" w:space="0" w:color="000000"/>
            </w:tcBorders>
          </w:tcPr>
          <w:p w14:paraId="00001186"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10</w:t>
            </w:r>
          </w:p>
        </w:tc>
        <w:tc>
          <w:tcPr>
            <w:tcW w:w="3417" w:type="dxa"/>
            <w:tcBorders>
              <w:top w:val="single" w:sz="4" w:space="0" w:color="000000"/>
              <w:left w:val="single" w:sz="4" w:space="0" w:color="000000"/>
              <w:bottom w:val="single" w:sz="4" w:space="0" w:color="000000"/>
              <w:right w:val="single" w:sz="4" w:space="0" w:color="000000"/>
            </w:tcBorders>
          </w:tcPr>
          <w:p w14:paraId="00001187"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thêm dịch vụ</w:t>
            </w:r>
          </w:p>
        </w:tc>
        <w:tc>
          <w:tcPr>
            <w:tcW w:w="4842" w:type="dxa"/>
            <w:tcBorders>
              <w:top w:val="single" w:sz="4" w:space="0" w:color="000000"/>
              <w:left w:val="single" w:sz="4" w:space="0" w:color="000000"/>
              <w:bottom w:val="single" w:sz="4" w:space="0" w:color="000000"/>
              <w:right w:val="single" w:sz="4" w:space="0" w:color="000000"/>
            </w:tcBorders>
          </w:tcPr>
          <w:p w14:paraId="00001188"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trường cần thiết để thêm dịch vụ và lưu vào cơ sở dữ liệu</w:t>
            </w:r>
          </w:p>
        </w:tc>
      </w:tr>
      <w:tr w:rsidR="00DA1E0F" w:rsidRPr="005315E3" w14:paraId="0E64B1B8" w14:textId="77777777">
        <w:tc>
          <w:tcPr>
            <w:tcW w:w="1380" w:type="dxa"/>
            <w:tcBorders>
              <w:top w:val="single" w:sz="4" w:space="0" w:color="000000"/>
              <w:left w:val="single" w:sz="4" w:space="0" w:color="000000"/>
              <w:bottom w:val="single" w:sz="4" w:space="0" w:color="000000"/>
              <w:right w:val="single" w:sz="4" w:space="0" w:color="000000"/>
            </w:tcBorders>
          </w:tcPr>
          <w:p w14:paraId="00001189"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11</w:t>
            </w:r>
          </w:p>
        </w:tc>
        <w:tc>
          <w:tcPr>
            <w:tcW w:w="3417" w:type="dxa"/>
            <w:tcBorders>
              <w:top w:val="single" w:sz="4" w:space="0" w:color="000000"/>
              <w:left w:val="single" w:sz="4" w:space="0" w:color="000000"/>
              <w:bottom w:val="single" w:sz="4" w:space="0" w:color="000000"/>
              <w:right w:val="single" w:sz="4" w:space="0" w:color="000000"/>
            </w:tcBorders>
          </w:tcPr>
          <w:p w14:paraId="0000118A"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chi tiết dịch vụ</w:t>
            </w:r>
          </w:p>
        </w:tc>
        <w:tc>
          <w:tcPr>
            <w:tcW w:w="4842" w:type="dxa"/>
            <w:tcBorders>
              <w:top w:val="single" w:sz="4" w:space="0" w:color="000000"/>
              <w:left w:val="single" w:sz="4" w:space="0" w:color="000000"/>
              <w:bottom w:val="single" w:sz="4" w:space="0" w:color="000000"/>
              <w:right w:val="single" w:sz="4" w:space="0" w:color="000000"/>
            </w:tcBorders>
          </w:tcPr>
          <w:p w14:paraId="0000118B"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chi tiết các phiếu dịch vụ và nút chức năng xóa phiếu dịch vụ</w:t>
            </w:r>
          </w:p>
        </w:tc>
      </w:tr>
      <w:tr w:rsidR="00DA1E0F" w:rsidRPr="005315E3" w14:paraId="48029485" w14:textId="77777777">
        <w:tc>
          <w:tcPr>
            <w:tcW w:w="1380" w:type="dxa"/>
            <w:tcBorders>
              <w:top w:val="single" w:sz="4" w:space="0" w:color="000000"/>
              <w:left w:val="single" w:sz="4" w:space="0" w:color="000000"/>
              <w:bottom w:val="single" w:sz="4" w:space="0" w:color="000000"/>
              <w:right w:val="single" w:sz="4" w:space="0" w:color="000000"/>
            </w:tcBorders>
          </w:tcPr>
          <w:p w14:paraId="0000118C"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12</w:t>
            </w:r>
          </w:p>
        </w:tc>
        <w:tc>
          <w:tcPr>
            <w:tcW w:w="3417" w:type="dxa"/>
            <w:tcBorders>
              <w:top w:val="single" w:sz="4" w:space="0" w:color="000000"/>
              <w:left w:val="single" w:sz="4" w:space="0" w:color="000000"/>
              <w:bottom w:val="single" w:sz="4" w:space="0" w:color="000000"/>
              <w:right w:val="single" w:sz="4" w:space="0" w:color="000000"/>
            </w:tcBorders>
          </w:tcPr>
          <w:p w14:paraId="0000118D"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thêm dịch vụ vào phiếu dịch vụ</w:t>
            </w:r>
          </w:p>
        </w:tc>
        <w:tc>
          <w:tcPr>
            <w:tcW w:w="4842" w:type="dxa"/>
            <w:tcBorders>
              <w:top w:val="single" w:sz="4" w:space="0" w:color="000000"/>
              <w:left w:val="single" w:sz="4" w:space="0" w:color="000000"/>
              <w:bottom w:val="single" w:sz="4" w:space="0" w:color="000000"/>
              <w:right w:val="single" w:sz="4" w:space="0" w:color="000000"/>
            </w:tcBorders>
          </w:tcPr>
          <w:p w14:paraId="0000118E"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Hiển thị các trường để thêm dịch vụ vào </w:t>
            </w:r>
            <w:r w:rsidRPr="005315E3">
              <w:rPr>
                <w:rFonts w:ascii="Times New Roman" w:eastAsia="Times New Roman" w:hAnsi="Times New Roman" w:cs="Times New Roman"/>
                <w:color w:val="000000"/>
                <w:sz w:val="26"/>
                <w:szCs w:val="26"/>
              </w:rPr>
              <w:t>phiếu dịch vụ và lưu vào cơ sở dữ liệu</w:t>
            </w:r>
          </w:p>
        </w:tc>
      </w:tr>
      <w:tr w:rsidR="00DA1E0F" w:rsidRPr="005315E3" w14:paraId="26088065" w14:textId="77777777">
        <w:tc>
          <w:tcPr>
            <w:tcW w:w="1380" w:type="dxa"/>
            <w:tcBorders>
              <w:top w:val="single" w:sz="4" w:space="0" w:color="000000"/>
              <w:left w:val="single" w:sz="4" w:space="0" w:color="000000"/>
              <w:bottom w:val="single" w:sz="4" w:space="0" w:color="000000"/>
              <w:right w:val="single" w:sz="4" w:space="0" w:color="000000"/>
            </w:tcBorders>
          </w:tcPr>
          <w:p w14:paraId="0000118F"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13</w:t>
            </w:r>
          </w:p>
        </w:tc>
        <w:tc>
          <w:tcPr>
            <w:tcW w:w="3417" w:type="dxa"/>
            <w:tcBorders>
              <w:top w:val="single" w:sz="4" w:space="0" w:color="000000"/>
              <w:left w:val="single" w:sz="4" w:space="0" w:color="000000"/>
              <w:bottom w:val="single" w:sz="4" w:space="0" w:color="000000"/>
              <w:right w:val="single" w:sz="4" w:space="0" w:color="000000"/>
            </w:tcBorders>
          </w:tcPr>
          <w:p w14:paraId="00001190"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chi tiết dịch vụ</w:t>
            </w:r>
          </w:p>
        </w:tc>
        <w:tc>
          <w:tcPr>
            <w:tcW w:w="4842" w:type="dxa"/>
            <w:tcBorders>
              <w:top w:val="single" w:sz="4" w:space="0" w:color="000000"/>
              <w:left w:val="single" w:sz="4" w:space="0" w:color="000000"/>
              <w:bottom w:val="single" w:sz="4" w:space="0" w:color="000000"/>
              <w:right w:val="single" w:sz="4" w:space="0" w:color="000000"/>
            </w:tcBorders>
          </w:tcPr>
          <w:p w14:paraId="00001191"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chi tiết thông tin dịch vụ</w:t>
            </w:r>
          </w:p>
        </w:tc>
      </w:tr>
      <w:tr w:rsidR="00DA1E0F" w:rsidRPr="005315E3" w14:paraId="2F326082" w14:textId="77777777">
        <w:tc>
          <w:tcPr>
            <w:tcW w:w="1380" w:type="dxa"/>
            <w:tcBorders>
              <w:top w:val="single" w:sz="4" w:space="0" w:color="000000"/>
              <w:left w:val="single" w:sz="4" w:space="0" w:color="000000"/>
              <w:bottom w:val="single" w:sz="4" w:space="0" w:color="000000"/>
              <w:right w:val="single" w:sz="4" w:space="0" w:color="000000"/>
            </w:tcBorders>
          </w:tcPr>
          <w:p w14:paraId="00001192"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14</w:t>
            </w:r>
          </w:p>
        </w:tc>
        <w:tc>
          <w:tcPr>
            <w:tcW w:w="3417" w:type="dxa"/>
            <w:tcBorders>
              <w:top w:val="single" w:sz="4" w:space="0" w:color="000000"/>
              <w:left w:val="single" w:sz="4" w:space="0" w:color="000000"/>
              <w:bottom w:val="single" w:sz="4" w:space="0" w:color="000000"/>
              <w:right w:val="single" w:sz="4" w:space="0" w:color="000000"/>
            </w:tcBorders>
          </w:tcPr>
          <w:p w14:paraId="00001193"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chính của nhân viên</w:t>
            </w:r>
          </w:p>
        </w:tc>
        <w:tc>
          <w:tcPr>
            <w:tcW w:w="4842" w:type="dxa"/>
            <w:tcBorders>
              <w:top w:val="single" w:sz="4" w:space="0" w:color="000000"/>
              <w:left w:val="single" w:sz="4" w:space="0" w:color="000000"/>
              <w:bottom w:val="single" w:sz="4" w:space="0" w:color="000000"/>
              <w:right w:val="single" w:sz="4" w:space="0" w:color="000000"/>
            </w:tcBorders>
          </w:tcPr>
          <w:p w14:paraId="00001194"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chức năng mà nhân viên có quyền truy cập</w:t>
            </w:r>
          </w:p>
        </w:tc>
      </w:tr>
      <w:tr w:rsidR="00DA1E0F" w:rsidRPr="005315E3" w14:paraId="3AAD2F72" w14:textId="77777777">
        <w:tc>
          <w:tcPr>
            <w:tcW w:w="1380" w:type="dxa"/>
            <w:tcBorders>
              <w:top w:val="single" w:sz="4" w:space="0" w:color="000000"/>
              <w:left w:val="single" w:sz="4" w:space="0" w:color="000000"/>
              <w:bottom w:val="single" w:sz="4" w:space="0" w:color="000000"/>
              <w:right w:val="single" w:sz="4" w:space="0" w:color="000000"/>
            </w:tcBorders>
          </w:tcPr>
          <w:p w14:paraId="00001195"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15</w:t>
            </w:r>
          </w:p>
        </w:tc>
        <w:tc>
          <w:tcPr>
            <w:tcW w:w="3417" w:type="dxa"/>
            <w:tcBorders>
              <w:top w:val="single" w:sz="4" w:space="0" w:color="000000"/>
              <w:left w:val="single" w:sz="4" w:space="0" w:color="000000"/>
              <w:bottom w:val="single" w:sz="4" w:space="0" w:color="000000"/>
              <w:right w:val="single" w:sz="4" w:space="0" w:color="000000"/>
            </w:tcBorders>
          </w:tcPr>
          <w:p w14:paraId="00001196"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quản lý khách hàng</w:t>
            </w:r>
          </w:p>
        </w:tc>
        <w:tc>
          <w:tcPr>
            <w:tcW w:w="4842" w:type="dxa"/>
            <w:tcBorders>
              <w:top w:val="single" w:sz="4" w:space="0" w:color="000000"/>
              <w:left w:val="single" w:sz="4" w:space="0" w:color="000000"/>
              <w:bottom w:val="single" w:sz="4" w:space="0" w:color="000000"/>
              <w:right w:val="single" w:sz="4" w:space="0" w:color="000000"/>
            </w:tcBorders>
          </w:tcPr>
          <w:p w14:paraId="00001197"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Hiển thị các trường để tra cứu thông tin khách hàng, thống kê loại khách hàng và các nút chức năng tra cứu, thêm, xóa, sửa khách hàng </w:t>
            </w:r>
          </w:p>
        </w:tc>
      </w:tr>
      <w:tr w:rsidR="00DA1E0F" w:rsidRPr="005315E3" w14:paraId="2102088D" w14:textId="77777777">
        <w:tc>
          <w:tcPr>
            <w:tcW w:w="1380" w:type="dxa"/>
            <w:tcBorders>
              <w:top w:val="single" w:sz="4" w:space="0" w:color="000000"/>
              <w:left w:val="single" w:sz="4" w:space="0" w:color="000000"/>
              <w:bottom w:val="single" w:sz="4" w:space="0" w:color="000000"/>
              <w:right w:val="single" w:sz="4" w:space="0" w:color="000000"/>
            </w:tcBorders>
          </w:tcPr>
          <w:p w14:paraId="00001198"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16</w:t>
            </w:r>
          </w:p>
        </w:tc>
        <w:tc>
          <w:tcPr>
            <w:tcW w:w="3417" w:type="dxa"/>
            <w:tcBorders>
              <w:top w:val="single" w:sz="4" w:space="0" w:color="000000"/>
              <w:left w:val="single" w:sz="4" w:space="0" w:color="000000"/>
              <w:bottom w:val="single" w:sz="4" w:space="0" w:color="000000"/>
              <w:right w:val="single" w:sz="4" w:space="0" w:color="000000"/>
            </w:tcBorders>
          </w:tcPr>
          <w:p w14:paraId="00001199"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thêm khách hàng</w:t>
            </w:r>
          </w:p>
        </w:tc>
        <w:tc>
          <w:tcPr>
            <w:tcW w:w="4842" w:type="dxa"/>
            <w:tcBorders>
              <w:top w:val="single" w:sz="4" w:space="0" w:color="000000"/>
              <w:left w:val="single" w:sz="4" w:space="0" w:color="000000"/>
              <w:bottom w:val="single" w:sz="4" w:space="0" w:color="000000"/>
              <w:right w:val="single" w:sz="4" w:space="0" w:color="000000"/>
            </w:tcBorders>
          </w:tcPr>
          <w:p w14:paraId="0000119A"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trường cần thiết để thêm thông tin khách hàng và lưu vào cơ sở dữ liệu</w:t>
            </w:r>
          </w:p>
        </w:tc>
      </w:tr>
      <w:tr w:rsidR="00DA1E0F" w:rsidRPr="005315E3" w14:paraId="660EBE6B" w14:textId="77777777">
        <w:tc>
          <w:tcPr>
            <w:tcW w:w="1380" w:type="dxa"/>
            <w:tcBorders>
              <w:top w:val="single" w:sz="4" w:space="0" w:color="000000"/>
              <w:left w:val="single" w:sz="4" w:space="0" w:color="000000"/>
              <w:bottom w:val="single" w:sz="4" w:space="0" w:color="000000"/>
              <w:right w:val="single" w:sz="4" w:space="0" w:color="000000"/>
            </w:tcBorders>
          </w:tcPr>
          <w:p w14:paraId="0000119B"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17</w:t>
            </w:r>
          </w:p>
        </w:tc>
        <w:tc>
          <w:tcPr>
            <w:tcW w:w="3417" w:type="dxa"/>
            <w:tcBorders>
              <w:top w:val="single" w:sz="4" w:space="0" w:color="000000"/>
              <w:left w:val="single" w:sz="4" w:space="0" w:color="000000"/>
              <w:bottom w:val="single" w:sz="4" w:space="0" w:color="000000"/>
              <w:right w:val="single" w:sz="4" w:space="0" w:color="000000"/>
            </w:tcBorders>
          </w:tcPr>
          <w:p w14:paraId="0000119C"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sửa khách hàng</w:t>
            </w:r>
          </w:p>
        </w:tc>
        <w:tc>
          <w:tcPr>
            <w:tcW w:w="4842" w:type="dxa"/>
            <w:tcBorders>
              <w:top w:val="single" w:sz="4" w:space="0" w:color="000000"/>
              <w:left w:val="single" w:sz="4" w:space="0" w:color="000000"/>
              <w:bottom w:val="single" w:sz="4" w:space="0" w:color="000000"/>
              <w:right w:val="single" w:sz="4" w:space="0" w:color="000000"/>
            </w:tcBorders>
          </w:tcPr>
          <w:p w14:paraId="0000119D"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trường cần thiết cho phép sửa thông tin khách hàng và lưu lại dưới cơ cở dữ liệu</w:t>
            </w:r>
          </w:p>
        </w:tc>
      </w:tr>
      <w:tr w:rsidR="00DA1E0F" w:rsidRPr="005315E3" w14:paraId="5EAC0DB9" w14:textId="77777777">
        <w:tc>
          <w:tcPr>
            <w:tcW w:w="1380" w:type="dxa"/>
            <w:tcBorders>
              <w:top w:val="single" w:sz="4" w:space="0" w:color="000000"/>
              <w:left w:val="single" w:sz="4" w:space="0" w:color="000000"/>
              <w:bottom w:val="single" w:sz="4" w:space="0" w:color="000000"/>
              <w:right w:val="single" w:sz="4" w:space="0" w:color="000000"/>
            </w:tcBorders>
          </w:tcPr>
          <w:p w14:paraId="0000119E"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18</w:t>
            </w:r>
          </w:p>
        </w:tc>
        <w:tc>
          <w:tcPr>
            <w:tcW w:w="3417" w:type="dxa"/>
            <w:tcBorders>
              <w:top w:val="single" w:sz="4" w:space="0" w:color="000000"/>
              <w:left w:val="single" w:sz="4" w:space="0" w:color="000000"/>
              <w:bottom w:val="single" w:sz="4" w:space="0" w:color="000000"/>
              <w:right w:val="single" w:sz="4" w:space="0" w:color="000000"/>
            </w:tcBorders>
          </w:tcPr>
          <w:p w14:paraId="0000119F"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quản lý hóa đơn</w:t>
            </w:r>
          </w:p>
        </w:tc>
        <w:tc>
          <w:tcPr>
            <w:tcW w:w="4842" w:type="dxa"/>
            <w:tcBorders>
              <w:top w:val="single" w:sz="4" w:space="0" w:color="000000"/>
              <w:left w:val="single" w:sz="4" w:space="0" w:color="000000"/>
              <w:bottom w:val="single" w:sz="4" w:space="0" w:color="000000"/>
              <w:right w:val="single" w:sz="4" w:space="0" w:color="000000"/>
            </w:tcBorders>
          </w:tcPr>
          <w:p w14:paraId="000011A0"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thông tin hóa đơn và chức năng tra cứu hóa đơn</w:t>
            </w:r>
          </w:p>
        </w:tc>
      </w:tr>
      <w:tr w:rsidR="00DA1E0F" w:rsidRPr="005315E3" w14:paraId="09975FE8" w14:textId="77777777">
        <w:tc>
          <w:tcPr>
            <w:tcW w:w="1380" w:type="dxa"/>
            <w:tcBorders>
              <w:top w:val="single" w:sz="4" w:space="0" w:color="000000"/>
              <w:left w:val="single" w:sz="4" w:space="0" w:color="000000"/>
              <w:bottom w:val="single" w:sz="4" w:space="0" w:color="000000"/>
              <w:right w:val="single" w:sz="4" w:space="0" w:color="000000"/>
            </w:tcBorders>
          </w:tcPr>
          <w:p w14:paraId="000011A1"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19</w:t>
            </w:r>
          </w:p>
        </w:tc>
        <w:tc>
          <w:tcPr>
            <w:tcW w:w="3417" w:type="dxa"/>
            <w:tcBorders>
              <w:top w:val="single" w:sz="4" w:space="0" w:color="000000"/>
              <w:left w:val="single" w:sz="4" w:space="0" w:color="000000"/>
              <w:bottom w:val="single" w:sz="4" w:space="0" w:color="000000"/>
              <w:right w:val="single" w:sz="4" w:space="0" w:color="000000"/>
            </w:tcBorders>
          </w:tcPr>
          <w:p w14:paraId="000011A2"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thêm hóa đơn</w:t>
            </w:r>
          </w:p>
        </w:tc>
        <w:tc>
          <w:tcPr>
            <w:tcW w:w="4842" w:type="dxa"/>
            <w:tcBorders>
              <w:top w:val="single" w:sz="4" w:space="0" w:color="000000"/>
              <w:left w:val="single" w:sz="4" w:space="0" w:color="000000"/>
              <w:bottom w:val="single" w:sz="4" w:space="0" w:color="000000"/>
              <w:right w:val="single" w:sz="4" w:space="0" w:color="000000"/>
            </w:tcBorders>
          </w:tcPr>
          <w:p w14:paraId="000011A3"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trường để tra cứu khách hàng, dánh sách phiếu thuê phòng tương ứng và phiếu dịch vụ tương ứng, thông tin hóa đơn của khách hàng đó</w:t>
            </w:r>
          </w:p>
        </w:tc>
      </w:tr>
      <w:tr w:rsidR="00DA1E0F" w:rsidRPr="005315E3" w14:paraId="0F46F7C3" w14:textId="77777777">
        <w:tc>
          <w:tcPr>
            <w:tcW w:w="1380" w:type="dxa"/>
            <w:tcBorders>
              <w:top w:val="single" w:sz="4" w:space="0" w:color="000000"/>
              <w:left w:val="single" w:sz="4" w:space="0" w:color="000000"/>
              <w:bottom w:val="single" w:sz="4" w:space="0" w:color="000000"/>
              <w:right w:val="single" w:sz="4" w:space="0" w:color="000000"/>
            </w:tcBorders>
          </w:tcPr>
          <w:p w14:paraId="000011A4"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20</w:t>
            </w:r>
          </w:p>
        </w:tc>
        <w:tc>
          <w:tcPr>
            <w:tcW w:w="3417" w:type="dxa"/>
            <w:tcBorders>
              <w:top w:val="single" w:sz="4" w:space="0" w:color="000000"/>
              <w:left w:val="single" w:sz="4" w:space="0" w:color="000000"/>
              <w:bottom w:val="single" w:sz="4" w:space="0" w:color="000000"/>
              <w:right w:val="single" w:sz="4" w:space="0" w:color="000000"/>
            </w:tcBorders>
          </w:tcPr>
          <w:p w14:paraId="000011A5" w14:textId="77777777" w:rsidR="00DA1E0F" w:rsidRPr="005315E3" w:rsidRDefault="00735C55" w:rsidP="00643281">
            <w:pPr>
              <w:spacing w:before="41"/>
              <w:ind w:left="47"/>
              <w:jc w:val="both"/>
              <w:rPr>
                <w:rFonts w:ascii="Times New Roman" w:eastAsia="Times New Roman" w:hAnsi="Times New Roman" w:cs="Times New Roman"/>
                <w:b/>
                <w:color w:val="000000"/>
                <w:sz w:val="26"/>
                <w:szCs w:val="26"/>
              </w:rPr>
            </w:pPr>
            <w:r w:rsidRPr="005315E3">
              <w:rPr>
                <w:rFonts w:ascii="Times New Roman" w:eastAsia="Times New Roman" w:hAnsi="Times New Roman" w:cs="Times New Roman"/>
                <w:color w:val="000000"/>
                <w:sz w:val="26"/>
                <w:szCs w:val="26"/>
              </w:rPr>
              <w:t>Màn h</w:t>
            </w:r>
            <w:r w:rsidRPr="005315E3">
              <w:rPr>
                <w:rFonts w:ascii="Times New Roman" w:eastAsia="Times New Roman" w:hAnsi="Times New Roman" w:cs="Times New Roman"/>
                <w:color w:val="000000"/>
                <w:sz w:val="26"/>
                <w:szCs w:val="26"/>
              </w:rPr>
              <w:t>ình quản lý phiếu thuê phòng</w:t>
            </w:r>
          </w:p>
        </w:tc>
        <w:tc>
          <w:tcPr>
            <w:tcW w:w="4842" w:type="dxa"/>
            <w:tcBorders>
              <w:top w:val="single" w:sz="4" w:space="0" w:color="000000"/>
              <w:left w:val="single" w:sz="4" w:space="0" w:color="000000"/>
              <w:bottom w:val="single" w:sz="4" w:space="0" w:color="000000"/>
              <w:right w:val="single" w:sz="4" w:space="0" w:color="000000"/>
            </w:tcBorders>
          </w:tcPr>
          <w:p w14:paraId="000011A6"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danh sách thông tin phiếu thuê phòng và các nút chức năng để thêm/tra cứu phiếu thuê phòng</w:t>
            </w:r>
          </w:p>
        </w:tc>
      </w:tr>
      <w:tr w:rsidR="00DA1E0F" w:rsidRPr="005315E3" w14:paraId="309BBB53" w14:textId="77777777">
        <w:tc>
          <w:tcPr>
            <w:tcW w:w="1380" w:type="dxa"/>
            <w:tcBorders>
              <w:top w:val="single" w:sz="4" w:space="0" w:color="000000"/>
              <w:left w:val="single" w:sz="4" w:space="0" w:color="000000"/>
              <w:bottom w:val="single" w:sz="4" w:space="0" w:color="000000"/>
              <w:right w:val="single" w:sz="4" w:space="0" w:color="000000"/>
            </w:tcBorders>
          </w:tcPr>
          <w:p w14:paraId="000011A7"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21</w:t>
            </w:r>
          </w:p>
        </w:tc>
        <w:tc>
          <w:tcPr>
            <w:tcW w:w="3417" w:type="dxa"/>
            <w:tcBorders>
              <w:top w:val="single" w:sz="4" w:space="0" w:color="000000"/>
              <w:left w:val="single" w:sz="4" w:space="0" w:color="000000"/>
              <w:bottom w:val="single" w:sz="4" w:space="0" w:color="000000"/>
              <w:right w:val="single" w:sz="4" w:space="0" w:color="000000"/>
            </w:tcBorders>
          </w:tcPr>
          <w:p w14:paraId="000011A8"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thêm phiếu thuê phòng</w:t>
            </w:r>
          </w:p>
        </w:tc>
        <w:tc>
          <w:tcPr>
            <w:tcW w:w="4842" w:type="dxa"/>
            <w:tcBorders>
              <w:top w:val="single" w:sz="4" w:space="0" w:color="000000"/>
              <w:left w:val="single" w:sz="4" w:space="0" w:color="000000"/>
              <w:bottom w:val="single" w:sz="4" w:space="0" w:color="000000"/>
              <w:right w:val="single" w:sz="4" w:space="0" w:color="000000"/>
            </w:tcBorders>
          </w:tcPr>
          <w:p w14:paraId="000011A9"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trường cần thiết để thêm phiếu thuê phòng và lưu vào cơ sở dữ liệu</w:t>
            </w:r>
          </w:p>
        </w:tc>
      </w:tr>
      <w:tr w:rsidR="00DA1E0F" w:rsidRPr="005315E3" w14:paraId="616E1D91" w14:textId="77777777">
        <w:tc>
          <w:tcPr>
            <w:tcW w:w="1380" w:type="dxa"/>
            <w:tcBorders>
              <w:top w:val="single" w:sz="4" w:space="0" w:color="000000"/>
              <w:left w:val="single" w:sz="4" w:space="0" w:color="000000"/>
              <w:bottom w:val="single" w:sz="4" w:space="0" w:color="000000"/>
              <w:right w:val="single" w:sz="4" w:space="0" w:color="000000"/>
            </w:tcBorders>
          </w:tcPr>
          <w:p w14:paraId="000011AA"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22</w:t>
            </w:r>
          </w:p>
        </w:tc>
        <w:tc>
          <w:tcPr>
            <w:tcW w:w="3417" w:type="dxa"/>
            <w:tcBorders>
              <w:top w:val="single" w:sz="4" w:space="0" w:color="000000"/>
              <w:left w:val="single" w:sz="4" w:space="0" w:color="000000"/>
              <w:bottom w:val="single" w:sz="4" w:space="0" w:color="000000"/>
              <w:right w:val="single" w:sz="4" w:space="0" w:color="000000"/>
            </w:tcBorders>
          </w:tcPr>
          <w:p w14:paraId="000011AB"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lập phiếu thuê phòng</w:t>
            </w:r>
          </w:p>
        </w:tc>
        <w:tc>
          <w:tcPr>
            <w:tcW w:w="4842" w:type="dxa"/>
            <w:tcBorders>
              <w:top w:val="single" w:sz="4" w:space="0" w:color="000000"/>
              <w:left w:val="single" w:sz="4" w:space="0" w:color="000000"/>
              <w:bottom w:val="single" w:sz="4" w:space="0" w:color="000000"/>
              <w:right w:val="single" w:sz="4" w:space="0" w:color="000000"/>
            </w:tcBorders>
          </w:tcPr>
          <w:p w14:paraId="000011AC"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trường để nhập thông tin khách hàng và lưu vào cơ sở dữ liệu, hiển thị thông tin thuê phòng của khách hàng</w:t>
            </w:r>
          </w:p>
        </w:tc>
      </w:tr>
      <w:tr w:rsidR="00DA1E0F" w:rsidRPr="005315E3" w14:paraId="58712947" w14:textId="77777777">
        <w:tc>
          <w:tcPr>
            <w:tcW w:w="1380" w:type="dxa"/>
            <w:tcBorders>
              <w:top w:val="single" w:sz="4" w:space="0" w:color="000000"/>
              <w:left w:val="single" w:sz="4" w:space="0" w:color="000000"/>
              <w:bottom w:val="single" w:sz="4" w:space="0" w:color="000000"/>
              <w:right w:val="single" w:sz="4" w:space="0" w:color="000000"/>
            </w:tcBorders>
          </w:tcPr>
          <w:p w14:paraId="000011AD"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lastRenderedPageBreak/>
              <w:t>23</w:t>
            </w:r>
          </w:p>
        </w:tc>
        <w:tc>
          <w:tcPr>
            <w:tcW w:w="3417" w:type="dxa"/>
            <w:tcBorders>
              <w:top w:val="single" w:sz="4" w:space="0" w:color="000000"/>
              <w:left w:val="single" w:sz="4" w:space="0" w:color="000000"/>
              <w:bottom w:val="single" w:sz="4" w:space="0" w:color="000000"/>
              <w:right w:val="single" w:sz="4" w:space="0" w:color="000000"/>
            </w:tcBorders>
          </w:tcPr>
          <w:p w14:paraId="000011AE"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chi tiết phiếu thuê phòng</w:t>
            </w:r>
          </w:p>
        </w:tc>
        <w:tc>
          <w:tcPr>
            <w:tcW w:w="4842" w:type="dxa"/>
            <w:tcBorders>
              <w:top w:val="single" w:sz="4" w:space="0" w:color="000000"/>
              <w:left w:val="single" w:sz="4" w:space="0" w:color="000000"/>
              <w:bottom w:val="single" w:sz="4" w:space="0" w:color="000000"/>
              <w:right w:val="single" w:sz="4" w:space="0" w:color="000000"/>
            </w:tcBorders>
          </w:tcPr>
          <w:p w14:paraId="000011AF"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chi tiết các phiếu thuê phòng</w:t>
            </w:r>
          </w:p>
        </w:tc>
      </w:tr>
      <w:tr w:rsidR="00DA1E0F" w:rsidRPr="005315E3" w14:paraId="08496E53" w14:textId="77777777">
        <w:tc>
          <w:tcPr>
            <w:tcW w:w="1380" w:type="dxa"/>
            <w:tcBorders>
              <w:top w:val="single" w:sz="4" w:space="0" w:color="000000"/>
              <w:left w:val="single" w:sz="4" w:space="0" w:color="000000"/>
              <w:bottom w:val="single" w:sz="4" w:space="0" w:color="000000"/>
              <w:right w:val="single" w:sz="4" w:space="0" w:color="000000"/>
            </w:tcBorders>
          </w:tcPr>
          <w:p w14:paraId="000011B0"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24</w:t>
            </w:r>
          </w:p>
        </w:tc>
        <w:tc>
          <w:tcPr>
            <w:tcW w:w="3417" w:type="dxa"/>
            <w:tcBorders>
              <w:top w:val="single" w:sz="4" w:space="0" w:color="000000"/>
              <w:left w:val="single" w:sz="4" w:space="0" w:color="000000"/>
              <w:bottom w:val="single" w:sz="4" w:space="0" w:color="000000"/>
              <w:right w:val="single" w:sz="4" w:space="0" w:color="000000"/>
            </w:tcBorders>
          </w:tcPr>
          <w:p w14:paraId="000011B1"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quản lý phiếu đ</w:t>
            </w:r>
            <w:r w:rsidRPr="005315E3">
              <w:rPr>
                <w:rFonts w:ascii="Times New Roman" w:eastAsia="Times New Roman" w:hAnsi="Times New Roman" w:cs="Times New Roman"/>
                <w:color w:val="000000"/>
                <w:sz w:val="26"/>
                <w:szCs w:val="26"/>
              </w:rPr>
              <w:t>ặt phòng</w:t>
            </w:r>
          </w:p>
        </w:tc>
        <w:tc>
          <w:tcPr>
            <w:tcW w:w="4842" w:type="dxa"/>
            <w:tcBorders>
              <w:top w:val="single" w:sz="4" w:space="0" w:color="000000"/>
              <w:left w:val="single" w:sz="4" w:space="0" w:color="000000"/>
              <w:bottom w:val="single" w:sz="4" w:space="0" w:color="000000"/>
              <w:right w:val="single" w:sz="4" w:space="0" w:color="000000"/>
            </w:tcBorders>
          </w:tcPr>
          <w:p w14:paraId="000011B2"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danh sách các phiếu đặt phòng và các nút chức năng để thêm, tra cứu, xóa phiếu thuê phòng và lưu lại dưới cơ sở dữu liệu</w:t>
            </w:r>
          </w:p>
        </w:tc>
      </w:tr>
      <w:tr w:rsidR="00DA1E0F" w:rsidRPr="005315E3" w14:paraId="041A1E5A" w14:textId="77777777">
        <w:tc>
          <w:tcPr>
            <w:tcW w:w="1380" w:type="dxa"/>
            <w:tcBorders>
              <w:top w:val="single" w:sz="4" w:space="0" w:color="000000"/>
              <w:left w:val="single" w:sz="4" w:space="0" w:color="000000"/>
              <w:bottom w:val="single" w:sz="4" w:space="0" w:color="000000"/>
              <w:right w:val="single" w:sz="4" w:space="0" w:color="000000"/>
            </w:tcBorders>
          </w:tcPr>
          <w:p w14:paraId="000011B3"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25</w:t>
            </w:r>
          </w:p>
        </w:tc>
        <w:tc>
          <w:tcPr>
            <w:tcW w:w="3417" w:type="dxa"/>
            <w:tcBorders>
              <w:top w:val="single" w:sz="4" w:space="0" w:color="000000"/>
              <w:left w:val="single" w:sz="4" w:space="0" w:color="000000"/>
              <w:bottom w:val="single" w:sz="4" w:space="0" w:color="000000"/>
              <w:right w:val="single" w:sz="4" w:space="0" w:color="000000"/>
            </w:tcBorders>
          </w:tcPr>
          <w:p w14:paraId="000011B4"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thêm phiếu đặt phòng</w:t>
            </w:r>
          </w:p>
        </w:tc>
        <w:tc>
          <w:tcPr>
            <w:tcW w:w="4842" w:type="dxa"/>
            <w:tcBorders>
              <w:top w:val="single" w:sz="4" w:space="0" w:color="000000"/>
              <w:left w:val="single" w:sz="4" w:space="0" w:color="000000"/>
              <w:bottom w:val="single" w:sz="4" w:space="0" w:color="000000"/>
              <w:right w:val="single" w:sz="4" w:space="0" w:color="000000"/>
            </w:tcBorders>
          </w:tcPr>
          <w:p w14:paraId="000011B5"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các trường cần thiết để thêm phiếu đặt phòng và lưu vào cơ sở dữ liệu</w:t>
            </w:r>
          </w:p>
        </w:tc>
      </w:tr>
      <w:tr w:rsidR="00DA1E0F" w:rsidRPr="005315E3" w14:paraId="790B1F02" w14:textId="77777777">
        <w:tc>
          <w:tcPr>
            <w:tcW w:w="1380" w:type="dxa"/>
            <w:tcBorders>
              <w:top w:val="single" w:sz="4" w:space="0" w:color="000000"/>
              <w:left w:val="single" w:sz="4" w:space="0" w:color="000000"/>
              <w:bottom w:val="single" w:sz="4" w:space="0" w:color="000000"/>
              <w:right w:val="single" w:sz="4" w:space="0" w:color="000000"/>
            </w:tcBorders>
          </w:tcPr>
          <w:p w14:paraId="000011B6"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26</w:t>
            </w:r>
          </w:p>
        </w:tc>
        <w:tc>
          <w:tcPr>
            <w:tcW w:w="3417" w:type="dxa"/>
            <w:tcBorders>
              <w:top w:val="single" w:sz="4" w:space="0" w:color="000000"/>
              <w:left w:val="single" w:sz="4" w:space="0" w:color="000000"/>
              <w:bottom w:val="single" w:sz="4" w:space="0" w:color="000000"/>
              <w:right w:val="single" w:sz="4" w:space="0" w:color="000000"/>
            </w:tcBorders>
          </w:tcPr>
          <w:p w14:paraId="000011B7"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chi tiết phiếu đặt phòng</w:t>
            </w:r>
          </w:p>
        </w:tc>
        <w:tc>
          <w:tcPr>
            <w:tcW w:w="4842" w:type="dxa"/>
            <w:tcBorders>
              <w:top w:val="single" w:sz="4" w:space="0" w:color="000000"/>
              <w:left w:val="single" w:sz="4" w:space="0" w:color="000000"/>
              <w:bottom w:val="single" w:sz="4" w:space="0" w:color="000000"/>
              <w:right w:val="single" w:sz="4" w:space="0" w:color="000000"/>
            </w:tcBorders>
          </w:tcPr>
          <w:p w14:paraId="000011B8"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chi tiết các phiếu đặt phòng và nút chức năng xóa phiếu đặt phòng</w:t>
            </w:r>
          </w:p>
        </w:tc>
      </w:tr>
      <w:tr w:rsidR="00DA1E0F" w:rsidRPr="005315E3" w14:paraId="3AB19865" w14:textId="77777777">
        <w:tc>
          <w:tcPr>
            <w:tcW w:w="1380" w:type="dxa"/>
            <w:tcBorders>
              <w:top w:val="single" w:sz="4" w:space="0" w:color="000000"/>
              <w:left w:val="single" w:sz="4" w:space="0" w:color="000000"/>
              <w:bottom w:val="single" w:sz="4" w:space="0" w:color="000000"/>
              <w:right w:val="single" w:sz="4" w:space="0" w:color="000000"/>
            </w:tcBorders>
          </w:tcPr>
          <w:p w14:paraId="000011B9"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27</w:t>
            </w:r>
          </w:p>
        </w:tc>
        <w:tc>
          <w:tcPr>
            <w:tcW w:w="3417" w:type="dxa"/>
            <w:tcBorders>
              <w:top w:val="single" w:sz="4" w:space="0" w:color="000000"/>
              <w:left w:val="single" w:sz="4" w:space="0" w:color="000000"/>
              <w:bottom w:val="single" w:sz="4" w:space="0" w:color="000000"/>
              <w:right w:val="single" w:sz="4" w:space="0" w:color="000000"/>
            </w:tcBorders>
          </w:tcPr>
          <w:p w14:paraId="000011BA" w14:textId="09662216"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Màn </w:t>
            </w:r>
            <w:r w:rsidR="009155B0" w:rsidRPr="005315E3">
              <w:rPr>
                <w:rFonts w:ascii="Times New Roman" w:eastAsia="Times New Roman" w:hAnsi="Times New Roman" w:cs="Times New Roman"/>
                <w:color w:val="000000"/>
                <w:sz w:val="26"/>
                <w:szCs w:val="26"/>
              </w:rPr>
              <w:t>hình xuất</w:t>
            </w:r>
            <w:r w:rsidRPr="005315E3">
              <w:rPr>
                <w:rFonts w:ascii="Times New Roman" w:eastAsia="Times New Roman" w:hAnsi="Times New Roman" w:cs="Times New Roman"/>
                <w:color w:val="000000"/>
                <w:sz w:val="26"/>
                <w:szCs w:val="26"/>
              </w:rPr>
              <w:t xml:space="preserve"> phiếu dịch vụ</w:t>
            </w:r>
          </w:p>
        </w:tc>
        <w:tc>
          <w:tcPr>
            <w:tcW w:w="4842" w:type="dxa"/>
            <w:tcBorders>
              <w:top w:val="single" w:sz="4" w:space="0" w:color="000000"/>
              <w:left w:val="single" w:sz="4" w:space="0" w:color="000000"/>
              <w:bottom w:val="single" w:sz="4" w:space="0" w:color="000000"/>
              <w:right w:val="single" w:sz="4" w:space="0" w:color="000000"/>
            </w:tcBorders>
          </w:tcPr>
          <w:p w14:paraId="000011BB"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Hiển thị thông tin dịch vụ mà khách hàng đã </w:t>
            </w:r>
            <w:r w:rsidRPr="005315E3">
              <w:rPr>
                <w:rFonts w:ascii="Times New Roman" w:eastAsia="Times New Roman" w:hAnsi="Times New Roman" w:cs="Times New Roman"/>
                <w:sz w:val="26"/>
                <w:szCs w:val="26"/>
              </w:rPr>
              <w:t>sử</w:t>
            </w:r>
            <w:r w:rsidRPr="005315E3">
              <w:rPr>
                <w:rFonts w:ascii="Times New Roman" w:eastAsia="Times New Roman" w:hAnsi="Times New Roman" w:cs="Times New Roman"/>
                <w:color w:val="000000"/>
                <w:sz w:val="26"/>
                <w:szCs w:val="26"/>
              </w:rPr>
              <w:t xml:space="preserve"> dụng</w:t>
            </w:r>
          </w:p>
        </w:tc>
      </w:tr>
      <w:tr w:rsidR="00DA1E0F" w:rsidRPr="005315E3" w14:paraId="4A304085" w14:textId="77777777">
        <w:tc>
          <w:tcPr>
            <w:tcW w:w="1380" w:type="dxa"/>
            <w:tcBorders>
              <w:top w:val="single" w:sz="4" w:space="0" w:color="000000"/>
              <w:left w:val="single" w:sz="4" w:space="0" w:color="000000"/>
              <w:bottom w:val="single" w:sz="4" w:space="0" w:color="000000"/>
              <w:right w:val="single" w:sz="4" w:space="0" w:color="000000"/>
            </w:tcBorders>
          </w:tcPr>
          <w:p w14:paraId="000011BC"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28</w:t>
            </w:r>
          </w:p>
        </w:tc>
        <w:tc>
          <w:tcPr>
            <w:tcW w:w="3417" w:type="dxa"/>
            <w:tcBorders>
              <w:top w:val="single" w:sz="4" w:space="0" w:color="000000"/>
              <w:left w:val="single" w:sz="4" w:space="0" w:color="000000"/>
              <w:bottom w:val="single" w:sz="4" w:space="0" w:color="000000"/>
              <w:right w:val="single" w:sz="4" w:space="0" w:color="000000"/>
            </w:tcBorders>
          </w:tcPr>
          <w:p w14:paraId="000011BD"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xuất hóa đơn</w:t>
            </w:r>
          </w:p>
        </w:tc>
        <w:tc>
          <w:tcPr>
            <w:tcW w:w="4842" w:type="dxa"/>
            <w:tcBorders>
              <w:top w:val="single" w:sz="4" w:space="0" w:color="000000"/>
              <w:left w:val="single" w:sz="4" w:space="0" w:color="000000"/>
              <w:bottom w:val="single" w:sz="4" w:space="0" w:color="000000"/>
              <w:right w:val="single" w:sz="4" w:space="0" w:color="000000"/>
            </w:tcBorders>
          </w:tcPr>
          <w:p w14:paraId="000011BE"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Hiển thị thông tin hóa đơn</w:t>
            </w:r>
          </w:p>
        </w:tc>
      </w:tr>
      <w:tr w:rsidR="00DA1E0F" w:rsidRPr="005315E3" w14:paraId="38280263" w14:textId="77777777">
        <w:tc>
          <w:tcPr>
            <w:tcW w:w="1380" w:type="dxa"/>
            <w:tcBorders>
              <w:top w:val="single" w:sz="4" w:space="0" w:color="000000"/>
              <w:left w:val="single" w:sz="4" w:space="0" w:color="000000"/>
              <w:bottom w:val="single" w:sz="4" w:space="0" w:color="000000"/>
              <w:right w:val="single" w:sz="4" w:space="0" w:color="000000"/>
            </w:tcBorders>
          </w:tcPr>
          <w:p w14:paraId="000011BF"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29</w:t>
            </w:r>
          </w:p>
        </w:tc>
        <w:tc>
          <w:tcPr>
            <w:tcW w:w="3417" w:type="dxa"/>
            <w:tcBorders>
              <w:top w:val="single" w:sz="4" w:space="0" w:color="000000"/>
              <w:left w:val="single" w:sz="4" w:space="0" w:color="000000"/>
              <w:bottom w:val="single" w:sz="4" w:space="0" w:color="000000"/>
              <w:right w:val="single" w:sz="4" w:space="0" w:color="000000"/>
            </w:tcBorders>
          </w:tcPr>
          <w:p w14:paraId="000011C0" w14:textId="77777777" w:rsidR="00DA1E0F" w:rsidRPr="005315E3" w:rsidRDefault="00735C55" w:rsidP="00643281">
            <w:pPr>
              <w:spacing w:before="41"/>
              <w:ind w:left="47"/>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thống kê theo tháng</w:t>
            </w:r>
          </w:p>
        </w:tc>
        <w:tc>
          <w:tcPr>
            <w:tcW w:w="4842" w:type="dxa"/>
            <w:tcBorders>
              <w:top w:val="single" w:sz="4" w:space="0" w:color="000000"/>
              <w:left w:val="single" w:sz="4" w:space="0" w:color="000000"/>
              <w:bottom w:val="single" w:sz="4" w:space="0" w:color="000000"/>
              <w:right w:val="single" w:sz="4" w:space="0" w:color="000000"/>
            </w:tcBorders>
          </w:tcPr>
          <w:p w14:paraId="000011C1"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Hiển thị thống kê tài chính theo tháng </w:t>
            </w:r>
          </w:p>
        </w:tc>
      </w:tr>
      <w:tr w:rsidR="00DA1E0F" w:rsidRPr="005315E3" w14:paraId="71F06229" w14:textId="77777777">
        <w:tc>
          <w:tcPr>
            <w:tcW w:w="1380" w:type="dxa"/>
            <w:tcBorders>
              <w:top w:val="single" w:sz="4" w:space="0" w:color="000000"/>
              <w:left w:val="single" w:sz="4" w:space="0" w:color="000000"/>
              <w:bottom w:val="single" w:sz="4" w:space="0" w:color="000000"/>
              <w:right w:val="single" w:sz="4" w:space="0" w:color="000000"/>
            </w:tcBorders>
          </w:tcPr>
          <w:p w14:paraId="000011C2"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30</w:t>
            </w:r>
          </w:p>
        </w:tc>
        <w:tc>
          <w:tcPr>
            <w:tcW w:w="3417" w:type="dxa"/>
            <w:tcBorders>
              <w:top w:val="single" w:sz="4" w:space="0" w:color="000000"/>
              <w:left w:val="single" w:sz="4" w:space="0" w:color="000000"/>
              <w:bottom w:val="single" w:sz="4" w:space="0" w:color="000000"/>
              <w:right w:val="single" w:sz="4" w:space="0" w:color="000000"/>
            </w:tcBorders>
          </w:tcPr>
          <w:p w14:paraId="000011C3" w14:textId="77777777" w:rsidR="00DA1E0F" w:rsidRPr="005315E3" w:rsidRDefault="00735C55" w:rsidP="00643281">
            <w:pPr>
              <w:spacing w:before="41"/>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Màn hình thống kê dịch vụ sử dụng</w:t>
            </w:r>
          </w:p>
        </w:tc>
        <w:tc>
          <w:tcPr>
            <w:tcW w:w="4842" w:type="dxa"/>
            <w:tcBorders>
              <w:top w:val="single" w:sz="4" w:space="0" w:color="000000"/>
              <w:left w:val="single" w:sz="4" w:space="0" w:color="000000"/>
              <w:bottom w:val="single" w:sz="4" w:space="0" w:color="000000"/>
              <w:right w:val="single" w:sz="4" w:space="0" w:color="000000"/>
            </w:tcBorders>
          </w:tcPr>
          <w:p w14:paraId="000011C4" w14:textId="77777777" w:rsidR="00DA1E0F" w:rsidRPr="005315E3" w:rsidRDefault="00735C55" w:rsidP="00643281">
            <w:pPr>
              <w:spacing w:before="41"/>
              <w:ind w:left="126"/>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Hiển thị thống kê các dịch vụ được sử dụng nhiều trong tháng </w:t>
            </w:r>
          </w:p>
        </w:tc>
      </w:tr>
      <w:tr w:rsidR="00DA1E0F" w:rsidRPr="005315E3" w14:paraId="2DF2A2B3" w14:textId="77777777">
        <w:tc>
          <w:tcPr>
            <w:tcW w:w="1380" w:type="dxa"/>
            <w:tcBorders>
              <w:top w:val="single" w:sz="4" w:space="0" w:color="000000"/>
            </w:tcBorders>
          </w:tcPr>
          <w:p w14:paraId="000011C5" w14:textId="77777777" w:rsidR="00DA1E0F" w:rsidRPr="005315E3" w:rsidRDefault="00DA1E0F" w:rsidP="00643281">
            <w:pPr>
              <w:spacing w:before="41"/>
              <w:jc w:val="both"/>
              <w:rPr>
                <w:rFonts w:ascii="Times New Roman" w:eastAsia="Times New Roman" w:hAnsi="Times New Roman" w:cs="Times New Roman"/>
                <w:color w:val="000000"/>
                <w:sz w:val="26"/>
                <w:szCs w:val="26"/>
              </w:rPr>
            </w:pPr>
          </w:p>
        </w:tc>
        <w:tc>
          <w:tcPr>
            <w:tcW w:w="3417" w:type="dxa"/>
            <w:tcBorders>
              <w:top w:val="single" w:sz="4" w:space="0" w:color="000000"/>
            </w:tcBorders>
          </w:tcPr>
          <w:p w14:paraId="000011C6" w14:textId="77777777" w:rsidR="00DA1E0F" w:rsidRPr="005315E3" w:rsidRDefault="00DA1E0F" w:rsidP="00643281">
            <w:pPr>
              <w:spacing w:before="41"/>
              <w:jc w:val="both"/>
              <w:rPr>
                <w:rFonts w:ascii="Times New Roman" w:eastAsia="Times New Roman" w:hAnsi="Times New Roman" w:cs="Times New Roman"/>
                <w:color w:val="000000"/>
                <w:sz w:val="26"/>
                <w:szCs w:val="26"/>
              </w:rPr>
            </w:pPr>
          </w:p>
        </w:tc>
        <w:tc>
          <w:tcPr>
            <w:tcW w:w="4842" w:type="dxa"/>
            <w:tcBorders>
              <w:top w:val="single" w:sz="4" w:space="0" w:color="000000"/>
            </w:tcBorders>
          </w:tcPr>
          <w:p w14:paraId="000011C7" w14:textId="77777777" w:rsidR="00DA1E0F" w:rsidRPr="005315E3" w:rsidRDefault="00DA1E0F" w:rsidP="00643281">
            <w:pPr>
              <w:spacing w:before="41"/>
              <w:jc w:val="both"/>
              <w:rPr>
                <w:rFonts w:ascii="Times New Roman" w:eastAsia="Times New Roman" w:hAnsi="Times New Roman" w:cs="Times New Roman"/>
                <w:color w:val="000000"/>
                <w:sz w:val="26"/>
                <w:szCs w:val="26"/>
              </w:rPr>
            </w:pPr>
          </w:p>
        </w:tc>
      </w:tr>
    </w:tbl>
    <w:p w14:paraId="000011C9" w14:textId="34B2FE94" w:rsidR="00DA1E0F" w:rsidRPr="005315E3" w:rsidRDefault="00AF0E06" w:rsidP="00643281">
      <w:pPr>
        <w:pStyle w:val="Heading2"/>
        <w:jc w:val="both"/>
        <w:rPr>
          <w:rFonts w:ascii="Times New Roman" w:eastAsia="Times New Roman" w:hAnsi="Times New Roman" w:cs="Times New Roman"/>
          <w:color w:val="000000"/>
        </w:rPr>
      </w:pPr>
      <w:bookmarkStart w:id="44" w:name="_Toc76856354"/>
      <w:r>
        <w:rPr>
          <w:rFonts w:ascii="Times New Roman" w:eastAsia="Times New Roman" w:hAnsi="Times New Roman" w:cs="Times New Roman"/>
          <w:color w:val="000000"/>
        </w:rPr>
        <w:lastRenderedPageBreak/>
        <w:t xml:space="preserve">7.2. </w:t>
      </w:r>
      <w:r w:rsidR="00735C55" w:rsidRPr="005315E3">
        <w:rPr>
          <w:rFonts w:ascii="Times New Roman" w:eastAsia="Times New Roman" w:hAnsi="Times New Roman" w:cs="Times New Roman"/>
          <w:color w:val="000000"/>
        </w:rPr>
        <w:t xml:space="preserve"> Mô tả các màn hình</w:t>
      </w:r>
      <w:bookmarkEnd w:id="44"/>
      <w:r w:rsidR="00735C55" w:rsidRPr="005315E3">
        <w:rPr>
          <w:rFonts w:ascii="Times New Roman" w:eastAsia="Times New Roman" w:hAnsi="Times New Roman" w:cs="Times New Roman"/>
          <w:color w:val="000000"/>
        </w:rPr>
        <w:t xml:space="preserve"> </w:t>
      </w:r>
    </w:p>
    <w:p w14:paraId="000011CA" w14:textId="2DF7B306" w:rsidR="00DA1E0F" w:rsidRPr="005315E3" w:rsidRDefault="00AF0E06" w:rsidP="00643281">
      <w:pPr>
        <w:pStyle w:val="Heading2"/>
        <w:jc w:val="both"/>
        <w:rPr>
          <w:rFonts w:ascii="Times New Roman" w:eastAsia="Times New Roman" w:hAnsi="Times New Roman" w:cs="Times New Roman"/>
          <w:color w:val="000000"/>
        </w:rPr>
      </w:pPr>
      <w:bookmarkStart w:id="45" w:name="_Toc76856355"/>
      <w:r>
        <w:rPr>
          <w:rFonts w:ascii="Times New Roman" w:eastAsia="Times New Roman" w:hAnsi="Times New Roman" w:cs="Times New Roman"/>
          <w:color w:val="000000"/>
        </w:rPr>
        <w:t>7</w:t>
      </w:r>
      <w:r w:rsidR="00735C55" w:rsidRPr="005315E3">
        <w:rPr>
          <w:rFonts w:ascii="Times New Roman" w:eastAsia="Times New Roman" w:hAnsi="Times New Roman" w:cs="Times New Roman"/>
          <w:color w:val="000000"/>
        </w:rPr>
        <w:t>.2.1 Đăng nhập</w:t>
      </w:r>
      <w:bookmarkEnd w:id="45"/>
      <w:r w:rsidR="00735C55" w:rsidRPr="005315E3">
        <w:rPr>
          <w:rFonts w:ascii="Times New Roman" w:eastAsia="Times New Roman" w:hAnsi="Times New Roman" w:cs="Times New Roman"/>
          <w:color w:val="000000"/>
        </w:rPr>
        <w:t xml:space="preserve"> </w:t>
      </w:r>
    </w:p>
    <w:p w14:paraId="000011CB"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7FECF638" wp14:editId="40AEB356">
            <wp:extent cx="6061710" cy="3968750"/>
            <wp:effectExtent l="0" t="0" r="0" b="0"/>
            <wp:docPr id="20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1"/>
                    <a:srcRect/>
                    <a:stretch>
                      <a:fillRect/>
                    </a:stretch>
                  </pic:blipFill>
                  <pic:spPr>
                    <a:xfrm>
                      <a:off x="0" y="0"/>
                      <a:ext cx="6061710" cy="3968750"/>
                    </a:xfrm>
                    <a:prstGeom prst="rect">
                      <a:avLst/>
                    </a:prstGeom>
                    <a:ln/>
                  </pic:spPr>
                </pic:pic>
              </a:graphicData>
            </a:graphic>
          </wp:inline>
        </w:drawing>
      </w:r>
    </w:p>
    <w:p w14:paraId="000011CC" w14:textId="77777777" w:rsidR="00DA1E0F" w:rsidRPr="005315E3" w:rsidRDefault="00DA1E0F" w:rsidP="00643281">
      <w:pPr>
        <w:spacing w:before="41" w:after="0" w:line="240" w:lineRule="auto"/>
        <w:ind w:left="-284"/>
        <w:jc w:val="both"/>
        <w:rPr>
          <w:rFonts w:ascii="Times New Roman" w:eastAsia="Times New Roman" w:hAnsi="Times New Roman" w:cs="Times New Roman"/>
          <w:color w:val="000000"/>
          <w:sz w:val="26"/>
          <w:szCs w:val="26"/>
        </w:rPr>
      </w:pPr>
    </w:p>
    <w:p w14:paraId="000011CD" w14:textId="78C24F71" w:rsidR="00DA1E0F" w:rsidRPr="005315E3" w:rsidRDefault="00AF0E06" w:rsidP="00643281">
      <w:pPr>
        <w:pStyle w:val="Heading3"/>
        <w:jc w:val="both"/>
        <w:rPr>
          <w:rFonts w:ascii="Times New Roman" w:eastAsia="Times New Roman" w:hAnsi="Times New Roman" w:cs="Times New Roman"/>
          <w:color w:val="000000"/>
          <w:sz w:val="26"/>
          <w:szCs w:val="26"/>
        </w:rPr>
      </w:pPr>
      <w:bookmarkStart w:id="46" w:name="_Toc76856356"/>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.2.2 Màn hình chính của quản lý</w:t>
      </w:r>
      <w:bookmarkEnd w:id="46"/>
    </w:p>
    <w:p w14:paraId="000011CE"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0922C0CA" wp14:editId="154AB0FE">
            <wp:extent cx="6061710" cy="4384675"/>
            <wp:effectExtent l="0" t="0" r="0" b="0"/>
            <wp:docPr id="20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2"/>
                    <a:srcRect/>
                    <a:stretch>
                      <a:fillRect/>
                    </a:stretch>
                  </pic:blipFill>
                  <pic:spPr>
                    <a:xfrm>
                      <a:off x="0" y="0"/>
                      <a:ext cx="6061710" cy="4384675"/>
                    </a:xfrm>
                    <a:prstGeom prst="rect">
                      <a:avLst/>
                    </a:prstGeom>
                    <a:ln/>
                  </pic:spPr>
                </pic:pic>
              </a:graphicData>
            </a:graphic>
          </wp:inline>
        </w:drawing>
      </w:r>
    </w:p>
    <w:p w14:paraId="000011CF"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11D0" w14:textId="4322BF7B" w:rsidR="00DA1E0F" w:rsidRPr="005315E3" w:rsidRDefault="00AF0E06" w:rsidP="00643281">
      <w:pPr>
        <w:pStyle w:val="Heading3"/>
        <w:jc w:val="both"/>
        <w:rPr>
          <w:rFonts w:ascii="Times New Roman" w:eastAsia="Times New Roman" w:hAnsi="Times New Roman" w:cs="Times New Roman"/>
          <w:color w:val="000000"/>
          <w:sz w:val="26"/>
          <w:szCs w:val="26"/>
        </w:rPr>
      </w:pPr>
      <w:bookmarkStart w:id="47" w:name="_Toc76856357"/>
      <w:r>
        <w:rPr>
          <w:rFonts w:ascii="Times New Roman" w:eastAsia="Times New Roman" w:hAnsi="Times New Roman" w:cs="Times New Roman"/>
          <w:color w:val="000000"/>
          <w:sz w:val="26"/>
          <w:szCs w:val="26"/>
          <w:lang w:val="en-US"/>
        </w:rPr>
        <w:t>7</w:t>
      </w:r>
      <w:r w:rsidR="00735C55" w:rsidRPr="005315E3">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lang w:val="en-US"/>
        </w:rPr>
        <w:t>3</w:t>
      </w:r>
      <w:r w:rsidR="00735C55" w:rsidRPr="005315E3">
        <w:rPr>
          <w:rFonts w:ascii="Times New Roman" w:eastAsia="Times New Roman" w:hAnsi="Times New Roman" w:cs="Times New Roman"/>
          <w:color w:val="000000"/>
          <w:sz w:val="26"/>
          <w:szCs w:val="26"/>
        </w:rPr>
        <w:t xml:space="preserve"> Màn hình quản lý quy định</w:t>
      </w:r>
      <w:bookmarkEnd w:id="47"/>
    </w:p>
    <w:p w14:paraId="000011D1"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D74CF2C" wp14:editId="353CAF17">
            <wp:extent cx="6020322" cy="3017782"/>
            <wp:effectExtent l="0" t="0" r="0" b="0"/>
            <wp:docPr id="19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3"/>
                    <a:srcRect/>
                    <a:stretch>
                      <a:fillRect/>
                    </a:stretch>
                  </pic:blipFill>
                  <pic:spPr>
                    <a:xfrm>
                      <a:off x="0" y="0"/>
                      <a:ext cx="6020322" cy="3017782"/>
                    </a:xfrm>
                    <a:prstGeom prst="rect">
                      <a:avLst/>
                    </a:prstGeom>
                    <a:ln/>
                  </pic:spPr>
                </pic:pic>
              </a:graphicData>
            </a:graphic>
          </wp:inline>
        </w:drawing>
      </w:r>
    </w:p>
    <w:p w14:paraId="000011D2" w14:textId="0E28E4DF" w:rsidR="00DA1E0F" w:rsidRPr="005315E3" w:rsidRDefault="00AF0E06" w:rsidP="00643281">
      <w:pPr>
        <w:pStyle w:val="Heading3"/>
        <w:jc w:val="both"/>
        <w:rPr>
          <w:rFonts w:ascii="Times New Roman" w:eastAsia="Times New Roman" w:hAnsi="Times New Roman" w:cs="Times New Roman"/>
          <w:color w:val="000000"/>
          <w:sz w:val="26"/>
          <w:szCs w:val="26"/>
        </w:rPr>
      </w:pPr>
      <w:bookmarkStart w:id="48" w:name="_Toc76856358"/>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lang w:val="en-US"/>
        </w:rPr>
        <w:t>4</w:t>
      </w:r>
      <w:r w:rsidR="00735C55" w:rsidRPr="005315E3">
        <w:rPr>
          <w:rFonts w:ascii="Times New Roman" w:eastAsia="Times New Roman" w:hAnsi="Times New Roman" w:cs="Times New Roman"/>
          <w:color w:val="000000"/>
          <w:sz w:val="26"/>
          <w:szCs w:val="26"/>
        </w:rPr>
        <w:t xml:space="preserve"> Màn hình thêm quy định</w:t>
      </w:r>
      <w:bookmarkEnd w:id="48"/>
    </w:p>
    <w:p w14:paraId="000011D3" w14:textId="77777777" w:rsidR="00DA1E0F" w:rsidRPr="005315E3" w:rsidRDefault="00735C55" w:rsidP="00643281">
      <w:pPr>
        <w:spacing w:before="41" w:after="0" w:line="240" w:lineRule="auto"/>
        <w:ind w:left="141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7415D29B" wp14:editId="043D6891">
            <wp:extent cx="4107536" cy="3200677"/>
            <wp:effectExtent l="0" t="0" r="0" b="0"/>
            <wp:docPr id="19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4"/>
                    <a:srcRect/>
                    <a:stretch>
                      <a:fillRect/>
                    </a:stretch>
                  </pic:blipFill>
                  <pic:spPr>
                    <a:xfrm>
                      <a:off x="0" y="0"/>
                      <a:ext cx="4107536" cy="3200677"/>
                    </a:xfrm>
                    <a:prstGeom prst="rect">
                      <a:avLst/>
                    </a:prstGeom>
                    <a:ln/>
                  </pic:spPr>
                </pic:pic>
              </a:graphicData>
            </a:graphic>
          </wp:inline>
        </w:drawing>
      </w:r>
    </w:p>
    <w:p w14:paraId="000011D4" w14:textId="79792826" w:rsidR="00DA1E0F" w:rsidRPr="005315E3" w:rsidRDefault="00AF0E06" w:rsidP="00643281">
      <w:pPr>
        <w:pStyle w:val="Heading3"/>
        <w:jc w:val="both"/>
        <w:rPr>
          <w:rFonts w:ascii="Times New Roman" w:eastAsia="Times New Roman" w:hAnsi="Times New Roman" w:cs="Times New Roman"/>
          <w:color w:val="000000"/>
          <w:sz w:val="26"/>
          <w:szCs w:val="26"/>
        </w:rPr>
      </w:pPr>
      <w:bookmarkStart w:id="49" w:name="_Toc76856359"/>
      <w:r>
        <w:rPr>
          <w:rFonts w:ascii="Times New Roman" w:eastAsia="Times New Roman" w:hAnsi="Times New Roman" w:cs="Times New Roman"/>
          <w:color w:val="000000"/>
          <w:sz w:val="26"/>
          <w:szCs w:val="26"/>
          <w:lang w:val="en-US"/>
        </w:rPr>
        <w:t>7</w:t>
      </w:r>
      <w:r w:rsidR="00735C55" w:rsidRPr="005315E3">
        <w:rPr>
          <w:rFonts w:ascii="Times New Roman" w:eastAsia="Times New Roman" w:hAnsi="Times New Roman" w:cs="Times New Roman"/>
          <w:color w:val="000000"/>
          <w:sz w:val="26"/>
          <w:szCs w:val="26"/>
        </w:rPr>
        <w:t>.2.</w:t>
      </w:r>
      <w:r w:rsidR="00D12D44">
        <w:rPr>
          <w:rFonts w:ascii="Times New Roman" w:eastAsia="Times New Roman" w:hAnsi="Times New Roman" w:cs="Times New Roman"/>
          <w:color w:val="000000"/>
          <w:sz w:val="26"/>
          <w:szCs w:val="26"/>
          <w:lang w:val="en-US"/>
        </w:rPr>
        <w:t>5</w:t>
      </w:r>
      <w:r w:rsidR="00735C55" w:rsidRPr="005315E3">
        <w:rPr>
          <w:rFonts w:ascii="Times New Roman" w:eastAsia="Times New Roman" w:hAnsi="Times New Roman" w:cs="Times New Roman"/>
          <w:color w:val="000000"/>
          <w:sz w:val="26"/>
          <w:szCs w:val="26"/>
        </w:rPr>
        <w:t xml:space="preserve"> Màn hình thống kê nhân viên</w:t>
      </w:r>
      <w:bookmarkEnd w:id="49"/>
      <w:r w:rsidR="00735C55" w:rsidRPr="005315E3">
        <w:rPr>
          <w:rFonts w:ascii="Times New Roman" w:eastAsia="Times New Roman" w:hAnsi="Times New Roman" w:cs="Times New Roman"/>
          <w:color w:val="000000"/>
          <w:sz w:val="26"/>
          <w:szCs w:val="26"/>
        </w:rPr>
        <w:t xml:space="preserve"> </w:t>
      </w:r>
    </w:p>
    <w:p w14:paraId="000011D5"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42E137A6" wp14:editId="5520C541">
            <wp:extent cx="6061710" cy="3195320"/>
            <wp:effectExtent l="0" t="0" r="0" b="0"/>
            <wp:docPr id="19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5"/>
                    <a:srcRect/>
                    <a:stretch>
                      <a:fillRect/>
                    </a:stretch>
                  </pic:blipFill>
                  <pic:spPr>
                    <a:xfrm>
                      <a:off x="0" y="0"/>
                      <a:ext cx="6061710" cy="3195320"/>
                    </a:xfrm>
                    <a:prstGeom prst="rect">
                      <a:avLst/>
                    </a:prstGeom>
                    <a:ln/>
                  </pic:spPr>
                </pic:pic>
              </a:graphicData>
            </a:graphic>
          </wp:inline>
        </w:drawing>
      </w:r>
    </w:p>
    <w:p w14:paraId="000011D6" w14:textId="3BE86E6F" w:rsidR="00DA1E0F" w:rsidRPr="005315E3" w:rsidRDefault="00D12D44" w:rsidP="00643281">
      <w:pPr>
        <w:pStyle w:val="Heading3"/>
        <w:jc w:val="both"/>
        <w:rPr>
          <w:rFonts w:ascii="Times New Roman" w:eastAsia="Times New Roman" w:hAnsi="Times New Roman" w:cs="Times New Roman"/>
          <w:color w:val="000000"/>
          <w:sz w:val="26"/>
          <w:szCs w:val="26"/>
        </w:rPr>
      </w:pPr>
      <w:bookmarkStart w:id="50" w:name="_Toc76856360"/>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lang w:val="en-US"/>
        </w:rPr>
        <w:t>6</w:t>
      </w:r>
      <w:r w:rsidR="00735C55" w:rsidRPr="005315E3">
        <w:rPr>
          <w:rFonts w:ascii="Times New Roman" w:eastAsia="Times New Roman" w:hAnsi="Times New Roman" w:cs="Times New Roman"/>
          <w:color w:val="000000"/>
          <w:sz w:val="26"/>
          <w:szCs w:val="26"/>
        </w:rPr>
        <w:t xml:space="preserve"> Màn hình tra cứu nhân viên</w:t>
      </w:r>
      <w:bookmarkEnd w:id="50"/>
    </w:p>
    <w:p w14:paraId="000011D7"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653C224E" wp14:editId="4EFD066B">
            <wp:extent cx="6061710" cy="5252085"/>
            <wp:effectExtent l="0" t="0" r="0" b="0"/>
            <wp:docPr id="19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6"/>
                    <a:srcRect/>
                    <a:stretch>
                      <a:fillRect/>
                    </a:stretch>
                  </pic:blipFill>
                  <pic:spPr>
                    <a:xfrm>
                      <a:off x="0" y="0"/>
                      <a:ext cx="6061710" cy="5252085"/>
                    </a:xfrm>
                    <a:prstGeom prst="rect">
                      <a:avLst/>
                    </a:prstGeom>
                    <a:ln/>
                  </pic:spPr>
                </pic:pic>
              </a:graphicData>
            </a:graphic>
          </wp:inline>
        </w:drawing>
      </w:r>
    </w:p>
    <w:p w14:paraId="000011D8" w14:textId="370E348A" w:rsidR="00DA1E0F" w:rsidRPr="005315E3" w:rsidRDefault="00D12D44" w:rsidP="00643281">
      <w:pPr>
        <w:pStyle w:val="Heading3"/>
        <w:jc w:val="both"/>
        <w:rPr>
          <w:rFonts w:ascii="Times New Roman" w:eastAsia="Times New Roman" w:hAnsi="Times New Roman" w:cs="Times New Roman"/>
          <w:color w:val="000000"/>
          <w:sz w:val="26"/>
          <w:szCs w:val="26"/>
        </w:rPr>
      </w:pPr>
      <w:bookmarkStart w:id="51" w:name="_Toc76856361"/>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lang w:val="en-US"/>
        </w:rPr>
        <w:t>7</w:t>
      </w:r>
      <w:r w:rsidR="00735C55" w:rsidRPr="005315E3">
        <w:rPr>
          <w:rFonts w:ascii="Times New Roman" w:eastAsia="Times New Roman" w:hAnsi="Times New Roman" w:cs="Times New Roman"/>
          <w:color w:val="000000"/>
          <w:sz w:val="26"/>
          <w:szCs w:val="26"/>
        </w:rPr>
        <w:t xml:space="preserve"> Màn hình thêm nhân viên</w:t>
      </w:r>
      <w:bookmarkEnd w:id="51"/>
    </w:p>
    <w:p w14:paraId="000011D9" w14:textId="77777777" w:rsidR="00DA1E0F" w:rsidRPr="005315E3" w:rsidRDefault="00735C55" w:rsidP="00643281">
      <w:pPr>
        <w:spacing w:before="41" w:after="0" w:line="240" w:lineRule="auto"/>
        <w:ind w:left="-284"/>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5BEC08EB" wp14:editId="091EF53E">
            <wp:extent cx="6061710" cy="2787015"/>
            <wp:effectExtent l="0" t="0" r="0" b="0"/>
            <wp:docPr id="19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7"/>
                    <a:srcRect/>
                    <a:stretch>
                      <a:fillRect/>
                    </a:stretch>
                  </pic:blipFill>
                  <pic:spPr>
                    <a:xfrm>
                      <a:off x="0" y="0"/>
                      <a:ext cx="6061710" cy="2787015"/>
                    </a:xfrm>
                    <a:prstGeom prst="rect">
                      <a:avLst/>
                    </a:prstGeom>
                    <a:ln/>
                  </pic:spPr>
                </pic:pic>
              </a:graphicData>
            </a:graphic>
          </wp:inline>
        </w:drawing>
      </w:r>
    </w:p>
    <w:p w14:paraId="000011DA" w14:textId="3859F020" w:rsidR="00DA1E0F" w:rsidRPr="005315E3" w:rsidRDefault="00D12D44" w:rsidP="00643281">
      <w:pPr>
        <w:pStyle w:val="Heading3"/>
        <w:jc w:val="both"/>
        <w:rPr>
          <w:rFonts w:ascii="Times New Roman" w:eastAsia="Times New Roman" w:hAnsi="Times New Roman" w:cs="Times New Roman"/>
          <w:color w:val="000000"/>
          <w:sz w:val="26"/>
          <w:szCs w:val="26"/>
        </w:rPr>
      </w:pPr>
      <w:bookmarkStart w:id="52" w:name="_Toc76856362"/>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lang w:val="en-US"/>
        </w:rPr>
        <w:t xml:space="preserve">8 </w:t>
      </w:r>
      <w:r w:rsidR="00735C55" w:rsidRPr="005315E3">
        <w:rPr>
          <w:rFonts w:ascii="Times New Roman" w:eastAsia="Times New Roman" w:hAnsi="Times New Roman" w:cs="Times New Roman"/>
          <w:color w:val="000000"/>
          <w:sz w:val="26"/>
          <w:szCs w:val="26"/>
        </w:rPr>
        <w:t>Màn hình sửa nhân viên</w:t>
      </w:r>
      <w:bookmarkEnd w:id="52"/>
      <w:r w:rsidR="00735C55" w:rsidRPr="005315E3">
        <w:rPr>
          <w:rFonts w:ascii="Times New Roman" w:eastAsia="Times New Roman" w:hAnsi="Times New Roman" w:cs="Times New Roman"/>
          <w:color w:val="000000"/>
          <w:sz w:val="26"/>
          <w:szCs w:val="26"/>
        </w:rPr>
        <w:t xml:space="preserve"> </w:t>
      </w:r>
    </w:p>
    <w:p w14:paraId="000011DB" w14:textId="77777777" w:rsidR="00DA1E0F" w:rsidRPr="005315E3" w:rsidRDefault="00735C55" w:rsidP="00643281">
      <w:pPr>
        <w:spacing w:before="41" w:after="0" w:line="240" w:lineRule="auto"/>
        <w:ind w:left="-284" w:firstLine="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03B30526" wp14:editId="05D92A12">
            <wp:extent cx="5944115" cy="6256562"/>
            <wp:effectExtent l="0" t="0" r="0" b="0"/>
            <wp:docPr id="19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8"/>
                    <a:srcRect/>
                    <a:stretch>
                      <a:fillRect/>
                    </a:stretch>
                  </pic:blipFill>
                  <pic:spPr>
                    <a:xfrm>
                      <a:off x="0" y="0"/>
                      <a:ext cx="5944115" cy="6256562"/>
                    </a:xfrm>
                    <a:prstGeom prst="rect">
                      <a:avLst/>
                    </a:prstGeom>
                    <a:ln/>
                  </pic:spPr>
                </pic:pic>
              </a:graphicData>
            </a:graphic>
          </wp:inline>
        </w:drawing>
      </w:r>
    </w:p>
    <w:p w14:paraId="000011DC" w14:textId="655D4475" w:rsidR="00DA1E0F" w:rsidRPr="005315E3" w:rsidRDefault="00D12D44" w:rsidP="00643281">
      <w:pPr>
        <w:pStyle w:val="Heading3"/>
        <w:jc w:val="both"/>
        <w:rPr>
          <w:rFonts w:ascii="Times New Roman" w:eastAsia="Times New Roman" w:hAnsi="Times New Roman" w:cs="Times New Roman"/>
          <w:color w:val="000000"/>
          <w:sz w:val="26"/>
          <w:szCs w:val="26"/>
        </w:rPr>
      </w:pPr>
      <w:bookmarkStart w:id="53" w:name="_Toc76856363"/>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lang w:val="en-US"/>
        </w:rPr>
        <w:t>9</w:t>
      </w:r>
      <w:r w:rsidR="00735C55" w:rsidRPr="005315E3">
        <w:rPr>
          <w:rFonts w:ascii="Times New Roman" w:eastAsia="Times New Roman" w:hAnsi="Times New Roman" w:cs="Times New Roman"/>
          <w:color w:val="000000"/>
          <w:sz w:val="26"/>
          <w:szCs w:val="26"/>
        </w:rPr>
        <w:t xml:space="preserve"> Màn hình quản lý dịch vụ</w:t>
      </w:r>
      <w:bookmarkEnd w:id="53"/>
    </w:p>
    <w:p w14:paraId="000011DD" w14:textId="77777777" w:rsidR="00DA1E0F" w:rsidRPr="005315E3" w:rsidRDefault="00735C55" w:rsidP="00643281">
      <w:pPr>
        <w:spacing w:before="41" w:after="0" w:line="240" w:lineRule="auto"/>
        <w:ind w:left="-142"/>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noProof/>
          <w:color w:val="000000"/>
          <w:sz w:val="26"/>
          <w:szCs w:val="26"/>
        </w:rPr>
        <w:drawing>
          <wp:inline distT="0" distB="0" distL="0" distR="0" wp14:anchorId="772FAEE8" wp14:editId="7B55E739">
            <wp:extent cx="6061710" cy="3204210"/>
            <wp:effectExtent l="0" t="0" r="0" b="0"/>
            <wp:docPr id="20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6061710" cy="3204210"/>
                    </a:xfrm>
                    <a:prstGeom prst="rect">
                      <a:avLst/>
                    </a:prstGeom>
                    <a:ln/>
                  </pic:spPr>
                </pic:pic>
              </a:graphicData>
            </a:graphic>
          </wp:inline>
        </w:drawing>
      </w:r>
    </w:p>
    <w:p w14:paraId="000011DE" w14:textId="77777777" w:rsidR="00DA1E0F" w:rsidRPr="005315E3" w:rsidRDefault="00DA1E0F" w:rsidP="00643281">
      <w:pPr>
        <w:spacing w:before="41" w:after="0" w:line="240" w:lineRule="auto"/>
        <w:ind w:left="-142"/>
        <w:jc w:val="both"/>
        <w:rPr>
          <w:rFonts w:ascii="Times New Roman" w:eastAsia="Times New Roman" w:hAnsi="Times New Roman" w:cs="Times New Roman"/>
          <w:color w:val="000000"/>
          <w:sz w:val="26"/>
          <w:szCs w:val="26"/>
        </w:rPr>
      </w:pPr>
    </w:p>
    <w:p w14:paraId="000011DF" w14:textId="5EAC6759" w:rsidR="00DA1E0F" w:rsidRPr="005315E3" w:rsidRDefault="00D12D44" w:rsidP="00643281">
      <w:pPr>
        <w:pStyle w:val="Heading3"/>
        <w:jc w:val="both"/>
        <w:rPr>
          <w:rFonts w:ascii="Times New Roman" w:eastAsia="Times New Roman" w:hAnsi="Times New Roman" w:cs="Times New Roman"/>
          <w:color w:val="000000"/>
          <w:sz w:val="26"/>
          <w:szCs w:val="26"/>
        </w:rPr>
      </w:pPr>
      <w:bookmarkStart w:id="54" w:name="_Toc76856364"/>
      <w:r>
        <w:rPr>
          <w:rFonts w:ascii="Times New Roman" w:eastAsia="Times New Roman" w:hAnsi="Times New Roman" w:cs="Times New Roman"/>
          <w:color w:val="000000"/>
          <w:sz w:val="26"/>
          <w:szCs w:val="26"/>
          <w:lang w:val="en-US"/>
        </w:rPr>
        <w:t>7</w:t>
      </w:r>
      <w:r w:rsidR="00735C55" w:rsidRPr="005315E3">
        <w:rPr>
          <w:rFonts w:ascii="Times New Roman" w:eastAsia="Times New Roman" w:hAnsi="Times New Roman" w:cs="Times New Roman"/>
          <w:color w:val="000000"/>
          <w:sz w:val="26"/>
          <w:szCs w:val="26"/>
        </w:rPr>
        <w:t>.2.1</w:t>
      </w:r>
      <w:r>
        <w:rPr>
          <w:rFonts w:ascii="Times New Roman" w:eastAsia="Times New Roman" w:hAnsi="Times New Roman" w:cs="Times New Roman"/>
          <w:color w:val="000000"/>
          <w:sz w:val="26"/>
          <w:szCs w:val="26"/>
          <w:lang w:val="en-US"/>
        </w:rPr>
        <w:t xml:space="preserve">0 </w:t>
      </w:r>
      <w:r w:rsidR="00735C55" w:rsidRPr="005315E3">
        <w:rPr>
          <w:rFonts w:ascii="Times New Roman" w:eastAsia="Times New Roman" w:hAnsi="Times New Roman" w:cs="Times New Roman"/>
          <w:color w:val="000000"/>
          <w:sz w:val="26"/>
          <w:szCs w:val="26"/>
        </w:rPr>
        <w:t>Màn hình sửa dịch vụ</w:t>
      </w:r>
      <w:bookmarkEnd w:id="54"/>
    </w:p>
    <w:p w14:paraId="000011E0"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29947A1B" wp14:editId="401D3626">
            <wp:extent cx="5235394" cy="3604572"/>
            <wp:effectExtent l="0" t="0" r="0" b="0"/>
            <wp:docPr id="19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0"/>
                    <a:srcRect/>
                    <a:stretch>
                      <a:fillRect/>
                    </a:stretch>
                  </pic:blipFill>
                  <pic:spPr>
                    <a:xfrm>
                      <a:off x="0" y="0"/>
                      <a:ext cx="5235394" cy="3604572"/>
                    </a:xfrm>
                    <a:prstGeom prst="rect">
                      <a:avLst/>
                    </a:prstGeom>
                    <a:ln/>
                  </pic:spPr>
                </pic:pic>
              </a:graphicData>
            </a:graphic>
          </wp:inline>
        </w:drawing>
      </w:r>
    </w:p>
    <w:p w14:paraId="000011E1" w14:textId="2A01DE4F" w:rsidR="00DA1E0F" w:rsidRPr="005315E3" w:rsidRDefault="00D12D44" w:rsidP="00643281">
      <w:pPr>
        <w:pStyle w:val="Heading3"/>
        <w:jc w:val="both"/>
        <w:rPr>
          <w:rFonts w:ascii="Times New Roman" w:eastAsia="Times New Roman" w:hAnsi="Times New Roman" w:cs="Times New Roman"/>
          <w:color w:val="000000"/>
          <w:sz w:val="26"/>
          <w:szCs w:val="26"/>
        </w:rPr>
      </w:pPr>
      <w:bookmarkStart w:id="55" w:name="_Toc76856365"/>
      <w:r>
        <w:rPr>
          <w:rFonts w:ascii="Times New Roman" w:eastAsia="Times New Roman" w:hAnsi="Times New Roman" w:cs="Times New Roman"/>
          <w:color w:val="000000"/>
          <w:sz w:val="26"/>
          <w:szCs w:val="26"/>
          <w:lang w:val="en-US"/>
        </w:rPr>
        <w:lastRenderedPageBreak/>
        <w:t xml:space="preserve">7.2.11 </w:t>
      </w:r>
      <w:r w:rsidR="00735C55" w:rsidRPr="005315E3">
        <w:rPr>
          <w:rFonts w:ascii="Times New Roman" w:eastAsia="Times New Roman" w:hAnsi="Times New Roman" w:cs="Times New Roman"/>
          <w:color w:val="000000"/>
          <w:sz w:val="26"/>
          <w:szCs w:val="26"/>
        </w:rPr>
        <w:t>Màn hình thêm dịch vụ</w:t>
      </w:r>
      <w:bookmarkEnd w:id="55"/>
    </w:p>
    <w:p w14:paraId="000011E2"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3BB32F90" wp14:editId="64348665">
            <wp:extent cx="5151566" cy="3696020"/>
            <wp:effectExtent l="0" t="0" r="0" b="0"/>
            <wp:docPr id="19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1"/>
                    <a:srcRect/>
                    <a:stretch>
                      <a:fillRect/>
                    </a:stretch>
                  </pic:blipFill>
                  <pic:spPr>
                    <a:xfrm>
                      <a:off x="0" y="0"/>
                      <a:ext cx="5151566" cy="3696020"/>
                    </a:xfrm>
                    <a:prstGeom prst="rect">
                      <a:avLst/>
                    </a:prstGeom>
                    <a:ln/>
                  </pic:spPr>
                </pic:pic>
              </a:graphicData>
            </a:graphic>
          </wp:inline>
        </w:drawing>
      </w:r>
    </w:p>
    <w:p w14:paraId="000011E3" w14:textId="5C379C69" w:rsidR="00DA1E0F" w:rsidRPr="005315E3" w:rsidRDefault="00D12D44" w:rsidP="00643281">
      <w:pPr>
        <w:pStyle w:val="Heading3"/>
        <w:jc w:val="both"/>
        <w:rPr>
          <w:rFonts w:ascii="Times New Roman" w:eastAsia="Times New Roman" w:hAnsi="Times New Roman" w:cs="Times New Roman"/>
          <w:color w:val="000000"/>
          <w:sz w:val="26"/>
          <w:szCs w:val="26"/>
        </w:rPr>
      </w:pPr>
      <w:bookmarkStart w:id="56" w:name="_Toc76856366"/>
      <w:r>
        <w:rPr>
          <w:rFonts w:ascii="Times New Roman" w:eastAsia="Times New Roman" w:hAnsi="Times New Roman" w:cs="Times New Roman"/>
          <w:color w:val="000000"/>
          <w:sz w:val="26"/>
          <w:szCs w:val="26"/>
          <w:lang w:val="en-US"/>
        </w:rPr>
        <w:t>7.2.12</w:t>
      </w:r>
      <w:r w:rsidR="00735C55" w:rsidRPr="005315E3">
        <w:rPr>
          <w:rFonts w:ascii="Times New Roman" w:eastAsia="Times New Roman" w:hAnsi="Times New Roman" w:cs="Times New Roman"/>
          <w:color w:val="000000"/>
          <w:sz w:val="26"/>
          <w:szCs w:val="26"/>
        </w:rPr>
        <w:t xml:space="preserve"> Màn hình chi tiết phiếu dịch vụ</w:t>
      </w:r>
      <w:bookmarkEnd w:id="56"/>
    </w:p>
    <w:p w14:paraId="000011E4"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4E14BDC9" wp14:editId="0CC1B3D8">
            <wp:extent cx="5944115" cy="4008467"/>
            <wp:effectExtent l="0" t="0" r="0" b="0"/>
            <wp:docPr id="1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2"/>
                    <a:srcRect/>
                    <a:stretch>
                      <a:fillRect/>
                    </a:stretch>
                  </pic:blipFill>
                  <pic:spPr>
                    <a:xfrm>
                      <a:off x="0" y="0"/>
                      <a:ext cx="5944115" cy="4008467"/>
                    </a:xfrm>
                    <a:prstGeom prst="rect">
                      <a:avLst/>
                    </a:prstGeom>
                    <a:ln/>
                  </pic:spPr>
                </pic:pic>
              </a:graphicData>
            </a:graphic>
          </wp:inline>
        </w:drawing>
      </w:r>
    </w:p>
    <w:p w14:paraId="000011E5" w14:textId="77777777" w:rsidR="00DA1E0F" w:rsidRPr="005315E3" w:rsidRDefault="00DA1E0F" w:rsidP="00643281">
      <w:pPr>
        <w:jc w:val="both"/>
        <w:rPr>
          <w:rFonts w:ascii="Times New Roman" w:hAnsi="Times New Roman" w:cs="Times New Roman"/>
        </w:rPr>
      </w:pPr>
    </w:p>
    <w:p w14:paraId="000011E6" w14:textId="5E69D754" w:rsidR="00DA1E0F" w:rsidRPr="005315E3" w:rsidRDefault="00D12D44" w:rsidP="0064328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7.2.</w:t>
      </w:r>
      <w:r w:rsidR="00723527">
        <w:rPr>
          <w:rFonts w:ascii="Times New Roman" w:eastAsia="Times New Roman" w:hAnsi="Times New Roman" w:cs="Times New Roman"/>
          <w:sz w:val="26"/>
          <w:szCs w:val="26"/>
        </w:rPr>
        <w:t>13.</w:t>
      </w:r>
      <w:r w:rsidR="00735C55" w:rsidRPr="005315E3">
        <w:rPr>
          <w:rFonts w:ascii="Times New Roman" w:eastAsia="Times New Roman" w:hAnsi="Times New Roman" w:cs="Times New Roman"/>
          <w:sz w:val="26"/>
          <w:szCs w:val="26"/>
        </w:rPr>
        <w:t xml:space="preserve"> Màn hình thêm dịch vụ vào phiếu dịch vụ</w:t>
      </w:r>
    </w:p>
    <w:p w14:paraId="000011E7" w14:textId="77777777" w:rsidR="00DA1E0F" w:rsidRPr="005315E3" w:rsidRDefault="00735C55" w:rsidP="00643281">
      <w:pPr>
        <w:ind w:left="1276"/>
        <w:jc w:val="both"/>
        <w:rPr>
          <w:rFonts w:ascii="Times New Roman" w:eastAsia="Times New Roman" w:hAnsi="Times New Roman" w:cs="Times New Roman"/>
          <w:sz w:val="26"/>
          <w:szCs w:val="26"/>
        </w:rPr>
      </w:pPr>
      <w:r w:rsidRPr="005315E3">
        <w:rPr>
          <w:rFonts w:ascii="Times New Roman" w:eastAsia="Times New Roman" w:hAnsi="Times New Roman" w:cs="Times New Roman"/>
          <w:noProof/>
          <w:sz w:val="26"/>
          <w:szCs w:val="26"/>
        </w:rPr>
        <w:drawing>
          <wp:inline distT="0" distB="0" distL="0" distR="0" wp14:anchorId="7E1D278D" wp14:editId="3F83545E">
            <wp:extent cx="4313294" cy="3314987"/>
            <wp:effectExtent l="0" t="0" r="0" b="0"/>
            <wp:docPr id="1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3"/>
                    <a:srcRect/>
                    <a:stretch>
                      <a:fillRect/>
                    </a:stretch>
                  </pic:blipFill>
                  <pic:spPr>
                    <a:xfrm>
                      <a:off x="0" y="0"/>
                      <a:ext cx="4313294" cy="3314987"/>
                    </a:xfrm>
                    <a:prstGeom prst="rect">
                      <a:avLst/>
                    </a:prstGeom>
                    <a:ln/>
                  </pic:spPr>
                </pic:pic>
              </a:graphicData>
            </a:graphic>
          </wp:inline>
        </w:drawing>
      </w:r>
    </w:p>
    <w:p w14:paraId="000011E8" w14:textId="69931F4B" w:rsidR="00DA1E0F" w:rsidRPr="005315E3" w:rsidRDefault="00723527" w:rsidP="00643281">
      <w:pPr>
        <w:pStyle w:val="Heading3"/>
        <w:jc w:val="both"/>
        <w:rPr>
          <w:rFonts w:ascii="Times New Roman" w:eastAsia="Times New Roman" w:hAnsi="Times New Roman" w:cs="Times New Roman"/>
          <w:color w:val="000000"/>
          <w:sz w:val="26"/>
          <w:szCs w:val="26"/>
        </w:rPr>
      </w:pPr>
      <w:bookmarkStart w:id="57" w:name="_Toc76856367"/>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.2.14 Màn hình chính của nhân viên</w:t>
      </w:r>
      <w:bookmarkEnd w:id="57"/>
    </w:p>
    <w:p w14:paraId="000011E9"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2C4875A3" wp14:editId="72D5BFBC">
            <wp:extent cx="6061710" cy="4167505"/>
            <wp:effectExtent l="0" t="0" r="0" b="0"/>
            <wp:docPr id="23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4"/>
                    <a:srcRect/>
                    <a:stretch>
                      <a:fillRect/>
                    </a:stretch>
                  </pic:blipFill>
                  <pic:spPr>
                    <a:xfrm>
                      <a:off x="0" y="0"/>
                      <a:ext cx="6061710" cy="4167505"/>
                    </a:xfrm>
                    <a:prstGeom prst="rect">
                      <a:avLst/>
                    </a:prstGeom>
                    <a:ln/>
                  </pic:spPr>
                </pic:pic>
              </a:graphicData>
            </a:graphic>
          </wp:inline>
        </w:drawing>
      </w:r>
    </w:p>
    <w:p w14:paraId="000011EA" w14:textId="2F778C6A" w:rsidR="00DA1E0F" w:rsidRPr="005315E3" w:rsidRDefault="00723527" w:rsidP="00643281">
      <w:pPr>
        <w:pStyle w:val="Heading3"/>
        <w:jc w:val="both"/>
        <w:rPr>
          <w:rFonts w:ascii="Times New Roman" w:eastAsia="Times New Roman" w:hAnsi="Times New Roman" w:cs="Times New Roman"/>
          <w:color w:val="000000"/>
          <w:sz w:val="26"/>
          <w:szCs w:val="26"/>
        </w:rPr>
      </w:pPr>
      <w:bookmarkStart w:id="58" w:name="_Toc76856368"/>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.2.15 Màn hình quản lý khách hàng</w:t>
      </w:r>
      <w:bookmarkEnd w:id="58"/>
    </w:p>
    <w:p w14:paraId="000011EB"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0D29811E" wp14:editId="0C4B0C15">
            <wp:extent cx="6061710" cy="3690620"/>
            <wp:effectExtent l="0" t="0" r="0" b="0"/>
            <wp:docPr id="23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5"/>
                    <a:srcRect/>
                    <a:stretch>
                      <a:fillRect/>
                    </a:stretch>
                  </pic:blipFill>
                  <pic:spPr>
                    <a:xfrm>
                      <a:off x="0" y="0"/>
                      <a:ext cx="6061710" cy="3690620"/>
                    </a:xfrm>
                    <a:prstGeom prst="rect">
                      <a:avLst/>
                    </a:prstGeom>
                    <a:ln/>
                  </pic:spPr>
                </pic:pic>
              </a:graphicData>
            </a:graphic>
          </wp:inline>
        </w:drawing>
      </w:r>
    </w:p>
    <w:p w14:paraId="000011EC" w14:textId="34691778" w:rsidR="00DA1E0F" w:rsidRPr="005315E3" w:rsidRDefault="00723527" w:rsidP="00643281">
      <w:pPr>
        <w:pStyle w:val="Heading3"/>
        <w:jc w:val="both"/>
        <w:rPr>
          <w:rFonts w:ascii="Times New Roman" w:eastAsia="Times New Roman" w:hAnsi="Times New Roman" w:cs="Times New Roman"/>
          <w:color w:val="000000"/>
          <w:sz w:val="26"/>
          <w:szCs w:val="26"/>
        </w:rPr>
      </w:pPr>
      <w:bookmarkStart w:id="59" w:name="_Toc76856369"/>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.2.16 Màn hình thêm khách hàng</w:t>
      </w:r>
      <w:bookmarkEnd w:id="59"/>
    </w:p>
    <w:p w14:paraId="06CFE322" w14:textId="77777777" w:rsidR="00723527" w:rsidRDefault="00735C55" w:rsidP="00723527">
      <w:pPr>
        <w:ind w:left="567"/>
        <w:jc w:val="both"/>
        <w:rPr>
          <w:rFonts w:ascii="Times New Roman" w:eastAsia="Times New Roman" w:hAnsi="Times New Roman" w:cs="Times New Roman"/>
          <w:color w:val="000000"/>
          <w:sz w:val="26"/>
          <w:szCs w:val="26"/>
        </w:rPr>
      </w:pPr>
      <w:r w:rsidRPr="005315E3">
        <w:rPr>
          <w:rFonts w:ascii="Times New Roman" w:hAnsi="Times New Roman" w:cs="Times New Roman"/>
          <w:noProof/>
        </w:rPr>
        <w:drawing>
          <wp:inline distT="0" distB="0" distL="0" distR="0" wp14:anchorId="361B2D3D" wp14:editId="4BA34C0F">
            <wp:extent cx="5113463" cy="4610500"/>
            <wp:effectExtent l="0" t="0" r="0" b="0"/>
            <wp:docPr id="2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5113463" cy="4610500"/>
                    </a:xfrm>
                    <a:prstGeom prst="rect">
                      <a:avLst/>
                    </a:prstGeom>
                    <a:ln/>
                  </pic:spPr>
                </pic:pic>
              </a:graphicData>
            </a:graphic>
          </wp:inline>
        </w:drawing>
      </w:r>
    </w:p>
    <w:p w14:paraId="4422C15F" w14:textId="77777777" w:rsidR="00723527" w:rsidRDefault="00723527" w:rsidP="00723527">
      <w:pPr>
        <w:ind w:left="567"/>
        <w:jc w:val="both"/>
        <w:rPr>
          <w:rFonts w:ascii="Times New Roman" w:eastAsia="Times New Roman" w:hAnsi="Times New Roman" w:cs="Times New Roman"/>
          <w:color w:val="000000"/>
          <w:sz w:val="26"/>
          <w:szCs w:val="26"/>
        </w:rPr>
      </w:pPr>
    </w:p>
    <w:p w14:paraId="1F1B9F75" w14:textId="77777777" w:rsidR="00723527" w:rsidRDefault="00723527" w:rsidP="00723527">
      <w:pPr>
        <w:ind w:left="567"/>
        <w:jc w:val="both"/>
        <w:rPr>
          <w:rFonts w:ascii="Times New Roman" w:eastAsia="Times New Roman" w:hAnsi="Times New Roman" w:cs="Times New Roman"/>
          <w:color w:val="000000"/>
          <w:sz w:val="26"/>
          <w:szCs w:val="26"/>
        </w:rPr>
      </w:pPr>
    </w:p>
    <w:p w14:paraId="661F1C8A" w14:textId="77777777" w:rsidR="00723527" w:rsidRDefault="00723527" w:rsidP="00723527">
      <w:pPr>
        <w:ind w:left="567"/>
        <w:jc w:val="both"/>
        <w:rPr>
          <w:rFonts w:ascii="Times New Roman" w:eastAsia="Times New Roman" w:hAnsi="Times New Roman" w:cs="Times New Roman"/>
          <w:color w:val="000000"/>
          <w:sz w:val="26"/>
          <w:szCs w:val="26"/>
        </w:rPr>
      </w:pPr>
    </w:p>
    <w:p w14:paraId="7F124B9F" w14:textId="77777777" w:rsidR="00723527" w:rsidRDefault="00723527" w:rsidP="00723527">
      <w:pPr>
        <w:ind w:left="567"/>
        <w:jc w:val="both"/>
        <w:rPr>
          <w:rFonts w:ascii="Times New Roman" w:eastAsia="Times New Roman" w:hAnsi="Times New Roman" w:cs="Times New Roman"/>
          <w:color w:val="000000"/>
          <w:sz w:val="26"/>
          <w:szCs w:val="26"/>
        </w:rPr>
      </w:pPr>
    </w:p>
    <w:p w14:paraId="2B6C765F" w14:textId="77777777" w:rsidR="00723527" w:rsidRDefault="00723527" w:rsidP="00723527">
      <w:pPr>
        <w:ind w:left="567"/>
        <w:jc w:val="both"/>
        <w:rPr>
          <w:rFonts w:ascii="Times New Roman" w:eastAsia="Times New Roman" w:hAnsi="Times New Roman" w:cs="Times New Roman"/>
          <w:color w:val="000000"/>
          <w:sz w:val="26"/>
          <w:szCs w:val="26"/>
        </w:rPr>
      </w:pPr>
    </w:p>
    <w:p w14:paraId="2CE98479" w14:textId="77777777" w:rsidR="00723527" w:rsidRDefault="00723527" w:rsidP="00723527">
      <w:pPr>
        <w:ind w:left="567"/>
        <w:jc w:val="both"/>
        <w:rPr>
          <w:rFonts w:ascii="Times New Roman" w:eastAsia="Times New Roman" w:hAnsi="Times New Roman" w:cs="Times New Roman"/>
          <w:color w:val="000000"/>
          <w:sz w:val="26"/>
          <w:szCs w:val="26"/>
        </w:rPr>
      </w:pPr>
    </w:p>
    <w:p w14:paraId="34A934B7" w14:textId="77777777" w:rsidR="00723527" w:rsidRDefault="00723527" w:rsidP="00723527">
      <w:pPr>
        <w:ind w:left="567"/>
        <w:jc w:val="both"/>
        <w:rPr>
          <w:rFonts w:ascii="Times New Roman" w:eastAsia="Times New Roman" w:hAnsi="Times New Roman" w:cs="Times New Roman"/>
          <w:color w:val="000000"/>
          <w:sz w:val="26"/>
          <w:szCs w:val="26"/>
        </w:rPr>
      </w:pPr>
    </w:p>
    <w:p w14:paraId="7F294DD3" w14:textId="77777777" w:rsidR="00723527" w:rsidRDefault="00723527" w:rsidP="00723527">
      <w:pPr>
        <w:ind w:left="567"/>
        <w:jc w:val="both"/>
        <w:rPr>
          <w:rFonts w:ascii="Times New Roman" w:eastAsia="Times New Roman" w:hAnsi="Times New Roman" w:cs="Times New Roman"/>
          <w:color w:val="000000"/>
          <w:sz w:val="26"/>
          <w:szCs w:val="26"/>
        </w:rPr>
      </w:pPr>
    </w:p>
    <w:p w14:paraId="630EF371" w14:textId="77777777" w:rsidR="00723527" w:rsidRDefault="00723527" w:rsidP="00723527">
      <w:pPr>
        <w:ind w:left="567"/>
        <w:jc w:val="both"/>
        <w:rPr>
          <w:rFonts w:ascii="Times New Roman" w:eastAsia="Times New Roman" w:hAnsi="Times New Roman" w:cs="Times New Roman"/>
          <w:color w:val="000000"/>
          <w:sz w:val="26"/>
          <w:szCs w:val="26"/>
        </w:rPr>
      </w:pPr>
    </w:p>
    <w:p w14:paraId="7EAEE5AB" w14:textId="77777777" w:rsidR="00723527" w:rsidRDefault="00723527" w:rsidP="00723527">
      <w:pPr>
        <w:ind w:left="567"/>
        <w:jc w:val="both"/>
        <w:rPr>
          <w:rFonts w:ascii="Times New Roman" w:eastAsia="Times New Roman" w:hAnsi="Times New Roman" w:cs="Times New Roman"/>
          <w:color w:val="000000"/>
          <w:sz w:val="26"/>
          <w:szCs w:val="26"/>
        </w:rPr>
      </w:pPr>
    </w:p>
    <w:p w14:paraId="24417A8A" w14:textId="77777777" w:rsidR="00723527" w:rsidRDefault="00723527" w:rsidP="00723527">
      <w:pPr>
        <w:ind w:left="567"/>
        <w:jc w:val="both"/>
        <w:rPr>
          <w:rFonts w:ascii="Times New Roman" w:eastAsia="Times New Roman" w:hAnsi="Times New Roman" w:cs="Times New Roman"/>
          <w:color w:val="000000"/>
          <w:sz w:val="26"/>
          <w:szCs w:val="26"/>
        </w:rPr>
      </w:pPr>
    </w:p>
    <w:p w14:paraId="000011EE" w14:textId="440980E6" w:rsidR="00DA1E0F" w:rsidRPr="00723527" w:rsidRDefault="00723527" w:rsidP="00723527">
      <w:pPr>
        <w:ind w:left="567"/>
        <w:jc w:val="both"/>
        <w:rPr>
          <w:rFonts w:ascii="Times New Roman" w:hAnsi="Times New Roman" w:cs="Times New Roman"/>
        </w:rPr>
      </w:pPr>
      <w:r>
        <w:rPr>
          <w:rFonts w:ascii="Times New Roman" w:eastAsia="Times New Roman" w:hAnsi="Times New Roman" w:cs="Times New Roman"/>
          <w:color w:val="000000"/>
          <w:sz w:val="26"/>
          <w:szCs w:val="26"/>
        </w:rPr>
        <w:lastRenderedPageBreak/>
        <w:t xml:space="preserve">7.2.17. </w:t>
      </w:r>
      <w:r w:rsidR="00735C55" w:rsidRPr="005315E3">
        <w:rPr>
          <w:rFonts w:ascii="Times New Roman" w:eastAsia="Times New Roman" w:hAnsi="Times New Roman" w:cs="Times New Roman"/>
          <w:color w:val="000000"/>
          <w:sz w:val="26"/>
          <w:szCs w:val="26"/>
        </w:rPr>
        <w:t>Màn hình sửa khách hàng</w:t>
      </w:r>
    </w:p>
    <w:p w14:paraId="000011EF" w14:textId="77777777" w:rsidR="00DA1E0F" w:rsidRPr="005315E3" w:rsidRDefault="00735C55" w:rsidP="00643281">
      <w:pPr>
        <w:ind w:left="851"/>
        <w:jc w:val="both"/>
        <w:rPr>
          <w:rFonts w:ascii="Times New Roman" w:hAnsi="Times New Roman" w:cs="Times New Roman"/>
        </w:rPr>
      </w:pPr>
      <w:r w:rsidRPr="005315E3">
        <w:rPr>
          <w:rFonts w:ascii="Times New Roman" w:hAnsi="Times New Roman" w:cs="Times New Roman"/>
          <w:noProof/>
        </w:rPr>
        <w:drawing>
          <wp:inline distT="0" distB="0" distL="0" distR="0" wp14:anchorId="52A9BF8D" wp14:editId="552677D6">
            <wp:extent cx="4549534" cy="4816257"/>
            <wp:effectExtent l="0" t="0" r="0" b="0"/>
            <wp:docPr id="23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7"/>
                    <a:srcRect/>
                    <a:stretch>
                      <a:fillRect/>
                    </a:stretch>
                  </pic:blipFill>
                  <pic:spPr>
                    <a:xfrm>
                      <a:off x="0" y="0"/>
                      <a:ext cx="4549534" cy="4816257"/>
                    </a:xfrm>
                    <a:prstGeom prst="rect">
                      <a:avLst/>
                    </a:prstGeom>
                    <a:ln/>
                  </pic:spPr>
                </pic:pic>
              </a:graphicData>
            </a:graphic>
          </wp:inline>
        </w:drawing>
      </w:r>
    </w:p>
    <w:p w14:paraId="000011F0" w14:textId="184E3301" w:rsidR="00DA1E0F" w:rsidRPr="005315E3" w:rsidRDefault="00723527" w:rsidP="00643281">
      <w:pPr>
        <w:pStyle w:val="Heading3"/>
        <w:jc w:val="both"/>
        <w:rPr>
          <w:rFonts w:ascii="Times New Roman" w:eastAsia="Times New Roman" w:hAnsi="Times New Roman" w:cs="Times New Roman"/>
          <w:color w:val="000000"/>
          <w:sz w:val="26"/>
          <w:szCs w:val="26"/>
        </w:rPr>
      </w:pPr>
      <w:bookmarkStart w:id="60" w:name="_Toc76856370"/>
      <w:r>
        <w:rPr>
          <w:rFonts w:ascii="Times New Roman" w:eastAsia="Times New Roman" w:hAnsi="Times New Roman" w:cs="Times New Roman"/>
          <w:color w:val="000000"/>
          <w:sz w:val="26"/>
          <w:szCs w:val="26"/>
          <w:lang w:val="en-US"/>
        </w:rPr>
        <w:lastRenderedPageBreak/>
        <w:t xml:space="preserve">7.2.18. </w:t>
      </w:r>
      <w:r w:rsidR="00735C55" w:rsidRPr="005315E3">
        <w:rPr>
          <w:rFonts w:ascii="Times New Roman" w:eastAsia="Times New Roman" w:hAnsi="Times New Roman" w:cs="Times New Roman"/>
          <w:color w:val="000000"/>
          <w:sz w:val="26"/>
          <w:szCs w:val="26"/>
        </w:rPr>
        <w:t xml:space="preserve"> Màn hình quản lý hóa đơn</w:t>
      </w:r>
      <w:bookmarkEnd w:id="60"/>
    </w:p>
    <w:p w14:paraId="000011F1"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3FD030FF" wp14:editId="30F481D3">
            <wp:extent cx="6061710" cy="4654550"/>
            <wp:effectExtent l="0" t="0" r="0" b="0"/>
            <wp:docPr id="23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8"/>
                    <a:srcRect/>
                    <a:stretch>
                      <a:fillRect/>
                    </a:stretch>
                  </pic:blipFill>
                  <pic:spPr>
                    <a:xfrm>
                      <a:off x="0" y="0"/>
                      <a:ext cx="6061710" cy="4654550"/>
                    </a:xfrm>
                    <a:prstGeom prst="rect">
                      <a:avLst/>
                    </a:prstGeom>
                    <a:ln/>
                  </pic:spPr>
                </pic:pic>
              </a:graphicData>
            </a:graphic>
          </wp:inline>
        </w:drawing>
      </w:r>
    </w:p>
    <w:p w14:paraId="000011F2" w14:textId="31771F1E" w:rsidR="00DA1E0F" w:rsidRPr="005315E3" w:rsidRDefault="00723527" w:rsidP="00643281">
      <w:pPr>
        <w:pStyle w:val="Heading3"/>
        <w:jc w:val="both"/>
        <w:rPr>
          <w:rFonts w:ascii="Times New Roman" w:eastAsia="Times New Roman" w:hAnsi="Times New Roman" w:cs="Times New Roman"/>
          <w:color w:val="000000"/>
          <w:sz w:val="26"/>
          <w:szCs w:val="26"/>
        </w:rPr>
      </w:pPr>
      <w:bookmarkStart w:id="61" w:name="_Toc76856371"/>
      <w:r>
        <w:rPr>
          <w:rFonts w:ascii="Times New Roman" w:eastAsia="Times New Roman" w:hAnsi="Times New Roman" w:cs="Times New Roman"/>
          <w:color w:val="000000"/>
          <w:sz w:val="26"/>
          <w:szCs w:val="26"/>
          <w:lang w:val="en-US"/>
        </w:rPr>
        <w:t>7</w:t>
      </w:r>
      <w:r w:rsidR="00735C55" w:rsidRPr="005315E3">
        <w:rPr>
          <w:rFonts w:ascii="Times New Roman" w:eastAsia="Times New Roman" w:hAnsi="Times New Roman" w:cs="Times New Roman"/>
          <w:color w:val="000000"/>
          <w:sz w:val="26"/>
          <w:szCs w:val="26"/>
        </w:rPr>
        <w:t>.2.19 Màn hình thêm hóa đơn</w:t>
      </w:r>
      <w:bookmarkEnd w:id="61"/>
    </w:p>
    <w:p w14:paraId="000011F3"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2F2557AA" wp14:editId="46A0F0B2">
            <wp:extent cx="6061710" cy="2851150"/>
            <wp:effectExtent l="0" t="0" r="0" b="0"/>
            <wp:docPr id="24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9"/>
                    <a:srcRect/>
                    <a:stretch>
                      <a:fillRect/>
                    </a:stretch>
                  </pic:blipFill>
                  <pic:spPr>
                    <a:xfrm>
                      <a:off x="0" y="0"/>
                      <a:ext cx="6061710" cy="2851150"/>
                    </a:xfrm>
                    <a:prstGeom prst="rect">
                      <a:avLst/>
                    </a:prstGeom>
                    <a:ln/>
                  </pic:spPr>
                </pic:pic>
              </a:graphicData>
            </a:graphic>
          </wp:inline>
        </w:drawing>
      </w:r>
    </w:p>
    <w:p w14:paraId="000011F4" w14:textId="6D636E28" w:rsidR="00DA1E0F" w:rsidRPr="005315E3" w:rsidRDefault="00723527" w:rsidP="00643281">
      <w:pPr>
        <w:pStyle w:val="Heading3"/>
        <w:jc w:val="both"/>
        <w:rPr>
          <w:rFonts w:ascii="Times New Roman" w:eastAsia="Times New Roman" w:hAnsi="Times New Roman" w:cs="Times New Roman"/>
          <w:color w:val="000000"/>
          <w:sz w:val="26"/>
          <w:szCs w:val="26"/>
        </w:rPr>
      </w:pPr>
      <w:bookmarkStart w:id="62" w:name="_Toc76856372"/>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.2.20 Màn hình quản lý phiếu thuê phòng</w:t>
      </w:r>
      <w:bookmarkEnd w:id="62"/>
    </w:p>
    <w:p w14:paraId="000011F5"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273EB1A2" wp14:editId="2B316CF1">
            <wp:extent cx="6061710" cy="4950460"/>
            <wp:effectExtent l="0" t="0" r="0" b="0"/>
            <wp:docPr id="1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0"/>
                    <a:srcRect/>
                    <a:stretch>
                      <a:fillRect/>
                    </a:stretch>
                  </pic:blipFill>
                  <pic:spPr>
                    <a:xfrm>
                      <a:off x="0" y="0"/>
                      <a:ext cx="6061710" cy="4950460"/>
                    </a:xfrm>
                    <a:prstGeom prst="rect">
                      <a:avLst/>
                    </a:prstGeom>
                    <a:ln/>
                  </pic:spPr>
                </pic:pic>
              </a:graphicData>
            </a:graphic>
          </wp:inline>
        </w:drawing>
      </w:r>
    </w:p>
    <w:p w14:paraId="000011F6" w14:textId="6E1ECD20" w:rsidR="00DA1E0F" w:rsidRPr="005315E3" w:rsidRDefault="00723527" w:rsidP="00643281">
      <w:pPr>
        <w:pStyle w:val="Heading3"/>
        <w:jc w:val="both"/>
        <w:rPr>
          <w:rFonts w:ascii="Times New Roman" w:eastAsia="Times New Roman" w:hAnsi="Times New Roman" w:cs="Times New Roman"/>
          <w:color w:val="000000"/>
          <w:sz w:val="26"/>
          <w:szCs w:val="26"/>
        </w:rPr>
      </w:pPr>
      <w:bookmarkStart w:id="63" w:name="_Toc76856373"/>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2.21 Màn hình thêm phiếu thuê phòng</w:t>
      </w:r>
      <w:bookmarkEnd w:id="63"/>
    </w:p>
    <w:p w14:paraId="000011F7"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222D3245" wp14:editId="3AEE36F1">
            <wp:extent cx="6061710" cy="3134360"/>
            <wp:effectExtent l="0" t="0" r="0" b="0"/>
            <wp:docPr id="1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6061710" cy="3134360"/>
                    </a:xfrm>
                    <a:prstGeom prst="rect">
                      <a:avLst/>
                    </a:prstGeom>
                    <a:ln/>
                  </pic:spPr>
                </pic:pic>
              </a:graphicData>
            </a:graphic>
          </wp:inline>
        </w:drawing>
      </w:r>
    </w:p>
    <w:p w14:paraId="000011F8" w14:textId="3665235B" w:rsidR="00DA1E0F" w:rsidRPr="005315E3" w:rsidRDefault="00723527" w:rsidP="00643281">
      <w:pPr>
        <w:pStyle w:val="Heading3"/>
        <w:jc w:val="both"/>
        <w:rPr>
          <w:rFonts w:ascii="Times New Roman" w:eastAsia="Times New Roman" w:hAnsi="Times New Roman" w:cs="Times New Roman"/>
          <w:color w:val="000000"/>
          <w:sz w:val="26"/>
          <w:szCs w:val="26"/>
        </w:rPr>
      </w:pPr>
      <w:bookmarkStart w:id="64" w:name="_Toc76856374"/>
      <w:r>
        <w:rPr>
          <w:rFonts w:ascii="Times New Roman" w:eastAsia="Times New Roman" w:hAnsi="Times New Roman" w:cs="Times New Roman"/>
          <w:color w:val="000000"/>
          <w:sz w:val="26"/>
          <w:szCs w:val="26"/>
          <w:lang w:val="en-US"/>
        </w:rPr>
        <w:t>7</w:t>
      </w:r>
      <w:r w:rsidR="00735C55" w:rsidRPr="005315E3">
        <w:rPr>
          <w:rFonts w:ascii="Times New Roman" w:eastAsia="Times New Roman" w:hAnsi="Times New Roman" w:cs="Times New Roman"/>
          <w:color w:val="000000"/>
          <w:sz w:val="26"/>
          <w:szCs w:val="26"/>
        </w:rPr>
        <w:t>.2.22 Màn hình lập phiếu thuê phòng</w:t>
      </w:r>
      <w:bookmarkEnd w:id="64"/>
    </w:p>
    <w:p w14:paraId="000011F9"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5FBE8607" wp14:editId="2B28A983">
            <wp:extent cx="6061710" cy="4234815"/>
            <wp:effectExtent l="0" t="0" r="0" b="0"/>
            <wp:docPr id="1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a:stretch>
                      <a:fillRect/>
                    </a:stretch>
                  </pic:blipFill>
                  <pic:spPr>
                    <a:xfrm>
                      <a:off x="0" y="0"/>
                      <a:ext cx="6061710" cy="4234815"/>
                    </a:xfrm>
                    <a:prstGeom prst="rect">
                      <a:avLst/>
                    </a:prstGeom>
                    <a:ln/>
                  </pic:spPr>
                </pic:pic>
              </a:graphicData>
            </a:graphic>
          </wp:inline>
        </w:drawing>
      </w:r>
    </w:p>
    <w:p w14:paraId="000011FA" w14:textId="1D91B3EF" w:rsidR="00DA1E0F" w:rsidRPr="005315E3" w:rsidRDefault="00FC6719" w:rsidP="00643281">
      <w:pPr>
        <w:pStyle w:val="Heading3"/>
        <w:jc w:val="both"/>
        <w:rPr>
          <w:rFonts w:ascii="Times New Roman" w:eastAsia="Times New Roman" w:hAnsi="Times New Roman" w:cs="Times New Roman"/>
          <w:color w:val="000000"/>
          <w:sz w:val="26"/>
          <w:szCs w:val="26"/>
        </w:rPr>
      </w:pPr>
      <w:bookmarkStart w:id="65" w:name="_Toc76856375"/>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.2.23 Màn hình chi tiết phiếu thuê phòng</w:t>
      </w:r>
      <w:bookmarkEnd w:id="65"/>
    </w:p>
    <w:p w14:paraId="000011FB"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51FBE0CE" wp14:editId="46EC0CFC">
            <wp:extent cx="6061710" cy="3816350"/>
            <wp:effectExtent l="0" t="0" r="0" b="0"/>
            <wp:docPr id="1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3"/>
                    <a:srcRect/>
                    <a:stretch>
                      <a:fillRect/>
                    </a:stretch>
                  </pic:blipFill>
                  <pic:spPr>
                    <a:xfrm>
                      <a:off x="0" y="0"/>
                      <a:ext cx="6061710" cy="3816350"/>
                    </a:xfrm>
                    <a:prstGeom prst="rect">
                      <a:avLst/>
                    </a:prstGeom>
                    <a:ln/>
                  </pic:spPr>
                </pic:pic>
              </a:graphicData>
            </a:graphic>
          </wp:inline>
        </w:drawing>
      </w:r>
    </w:p>
    <w:p w14:paraId="000011FC" w14:textId="06470A5A" w:rsidR="00DA1E0F" w:rsidRPr="005315E3" w:rsidRDefault="00FC6719" w:rsidP="00643281">
      <w:pPr>
        <w:pStyle w:val="Heading3"/>
        <w:jc w:val="both"/>
        <w:rPr>
          <w:rFonts w:ascii="Times New Roman" w:eastAsia="Times New Roman" w:hAnsi="Times New Roman" w:cs="Times New Roman"/>
          <w:color w:val="000000"/>
          <w:sz w:val="26"/>
          <w:szCs w:val="26"/>
        </w:rPr>
      </w:pPr>
      <w:bookmarkStart w:id="66" w:name="_Toc76856376"/>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.2.24 Màn hình quản lý phiếu đặt phòng</w:t>
      </w:r>
      <w:bookmarkEnd w:id="66"/>
    </w:p>
    <w:p w14:paraId="000011FD"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68BB0AB1" wp14:editId="6A961EC3">
            <wp:extent cx="6061710" cy="4752975"/>
            <wp:effectExtent l="0" t="0" r="0" b="0"/>
            <wp:docPr id="1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4"/>
                    <a:srcRect/>
                    <a:stretch>
                      <a:fillRect/>
                    </a:stretch>
                  </pic:blipFill>
                  <pic:spPr>
                    <a:xfrm>
                      <a:off x="0" y="0"/>
                      <a:ext cx="6061710" cy="4752975"/>
                    </a:xfrm>
                    <a:prstGeom prst="rect">
                      <a:avLst/>
                    </a:prstGeom>
                    <a:ln/>
                  </pic:spPr>
                </pic:pic>
              </a:graphicData>
            </a:graphic>
          </wp:inline>
        </w:drawing>
      </w:r>
    </w:p>
    <w:p w14:paraId="000011FE" w14:textId="2F7A95A7" w:rsidR="00DA1E0F" w:rsidRPr="005315E3" w:rsidRDefault="00FC6719" w:rsidP="00643281">
      <w:pPr>
        <w:pStyle w:val="Heading3"/>
        <w:jc w:val="both"/>
        <w:rPr>
          <w:rFonts w:ascii="Times New Roman" w:eastAsia="Times New Roman" w:hAnsi="Times New Roman" w:cs="Times New Roman"/>
          <w:color w:val="000000"/>
          <w:sz w:val="26"/>
          <w:szCs w:val="26"/>
        </w:rPr>
      </w:pPr>
      <w:bookmarkStart w:id="67" w:name="_Toc76856377"/>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.2.25 Màn hình t</w:t>
      </w:r>
      <w:r w:rsidR="00735C55" w:rsidRPr="005315E3">
        <w:rPr>
          <w:rFonts w:ascii="Times New Roman" w:eastAsia="Times New Roman" w:hAnsi="Times New Roman" w:cs="Times New Roman"/>
          <w:color w:val="000000"/>
          <w:sz w:val="26"/>
          <w:szCs w:val="26"/>
        </w:rPr>
        <w:t>hêm phiếu đặt phòng</w:t>
      </w:r>
      <w:bookmarkEnd w:id="67"/>
    </w:p>
    <w:p w14:paraId="000011FF" w14:textId="77777777" w:rsidR="00DA1E0F" w:rsidRPr="005315E3" w:rsidRDefault="00735C55" w:rsidP="00643281">
      <w:pPr>
        <w:ind w:left="709"/>
        <w:jc w:val="both"/>
        <w:rPr>
          <w:rFonts w:ascii="Times New Roman" w:hAnsi="Times New Roman" w:cs="Times New Roman"/>
        </w:rPr>
      </w:pPr>
      <w:r w:rsidRPr="005315E3">
        <w:rPr>
          <w:rFonts w:ascii="Times New Roman" w:hAnsi="Times New Roman" w:cs="Times New Roman"/>
          <w:noProof/>
        </w:rPr>
        <w:drawing>
          <wp:inline distT="0" distB="0" distL="0" distR="0" wp14:anchorId="1C26FF5A" wp14:editId="1F1ED160">
            <wp:extent cx="4778154" cy="4359018"/>
            <wp:effectExtent l="0" t="0" r="0" b="0"/>
            <wp:docPr id="1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5"/>
                    <a:srcRect/>
                    <a:stretch>
                      <a:fillRect/>
                    </a:stretch>
                  </pic:blipFill>
                  <pic:spPr>
                    <a:xfrm>
                      <a:off x="0" y="0"/>
                      <a:ext cx="4778154" cy="4359018"/>
                    </a:xfrm>
                    <a:prstGeom prst="rect">
                      <a:avLst/>
                    </a:prstGeom>
                    <a:ln/>
                  </pic:spPr>
                </pic:pic>
              </a:graphicData>
            </a:graphic>
          </wp:inline>
        </w:drawing>
      </w:r>
    </w:p>
    <w:p w14:paraId="00001200" w14:textId="09CA253F" w:rsidR="00DA1E0F" w:rsidRPr="005315E3" w:rsidRDefault="00FC6719" w:rsidP="00643281">
      <w:pPr>
        <w:pStyle w:val="Heading3"/>
        <w:jc w:val="both"/>
        <w:rPr>
          <w:rFonts w:ascii="Times New Roman" w:eastAsia="Times New Roman" w:hAnsi="Times New Roman" w:cs="Times New Roman"/>
          <w:color w:val="000000"/>
          <w:sz w:val="26"/>
          <w:szCs w:val="26"/>
        </w:rPr>
      </w:pPr>
      <w:bookmarkStart w:id="68" w:name="_Toc76856378"/>
      <w:r>
        <w:rPr>
          <w:rFonts w:ascii="Times New Roman" w:eastAsia="Times New Roman" w:hAnsi="Times New Roman" w:cs="Times New Roman"/>
          <w:color w:val="000000"/>
          <w:sz w:val="26"/>
          <w:szCs w:val="26"/>
          <w:lang w:val="en-US"/>
        </w:rPr>
        <w:lastRenderedPageBreak/>
        <w:t>7</w:t>
      </w:r>
      <w:r w:rsidR="00735C55" w:rsidRPr="005315E3">
        <w:rPr>
          <w:rFonts w:ascii="Times New Roman" w:eastAsia="Times New Roman" w:hAnsi="Times New Roman" w:cs="Times New Roman"/>
          <w:color w:val="000000"/>
          <w:sz w:val="26"/>
          <w:szCs w:val="26"/>
        </w:rPr>
        <w:t>.2.26 Màn hình chi tiết phiếu đặt phòng</w:t>
      </w:r>
      <w:bookmarkEnd w:id="68"/>
    </w:p>
    <w:p w14:paraId="00001201" w14:textId="77777777" w:rsidR="00DA1E0F" w:rsidRPr="005315E3" w:rsidRDefault="00735C55" w:rsidP="00643281">
      <w:pPr>
        <w:jc w:val="both"/>
        <w:rPr>
          <w:rFonts w:ascii="Times New Roman" w:hAnsi="Times New Roman" w:cs="Times New Roman"/>
        </w:rPr>
      </w:pPr>
      <w:r w:rsidRPr="005315E3">
        <w:rPr>
          <w:rFonts w:ascii="Times New Roman" w:hAnsi="Times New Roman" w:cs="Times New Roman"/>
          <w:noProof/>
        </w:rPr>
        <w:drawing>
          <wp:inline distT="0" distB="0" distL="0" distR="0" wp14:anchorId="7C5313C2" wp14:editId="1A29E90C">
            <wp:extent cx="6061710" cy="4364355"/>
            <wp:effectExtent l="0" t="0" r="0" b="0"/>
            <wp:docPr id="1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6061710" cy="4364355"/>
                    </a:xfrm>
                    <a:prstGeom prst="rect">
                      <a:avLst/>
                    </a:prstGeom>
                    <a:ln/>
                  </pic:spPr>
                </pic:pic>
              </a:graphicData>
            </a:graphic>
          </wp:inline>
        </w:drawing>
      </w:r>
    </w:p>
    <w:p w14:paraId="00001202" w14:textId="77777777" w:rsidR="00DA1E0F" w:rsidRPr="005315E3" w:rsidRDefault="00DA1E0F" w:rsidP="00643281">
      <w:pPr>
        <w:jc w:val="both"/>
        <w:rPr>
          <w:rFonts w:ascii="Times New Roman" w:hAnsi="Times New Roman" w:cs="Times New Roman"/>
        </w:rPr>
      </w:pPr>
    </w:p>
    <w:p w14:paraId="00001203" w14:textId="77777777" w:rsidR="00DA1E0F" w:rsidRPr="005315E3" w:rsidRDefault="00DA1E0F" w:rsidP="00643281">
      <w:pPr>
        <w:jc w:val="both"/>
        <w:rPr>
          <w:rFonts w:ascii="Times New Roman" w:hAnsi="Times New Roman" w:cs="Times New Roman"/>
        </w:rPr>
      </w:pPr>
    </w:p>
    <w:p w14:paraId="00001204" w14:textId="77777777" w:rsidR="00DA1E0F" w:rsidRPr="005315E3" w:rsidRDefault="00DA1E0F" w:rsidP="00643281">
      <w:pPr>
        <w:jc w:val="both"/>
        <w:rPr>
          <w:rFonts w:ascii="Times New Roman" w:hAnsi="Times New Roman" w:cs="Times New Roman"/>
        </w:rPr>
      </w:pPr>
    </w:p>
    <w:p w14:paraId="00001205" w14:textId="77777777" w:rsidR="00DA1E0F" w:rsidRPr="005315E3" w:rsidRDefault="00DA1E0F" w:rsidP="00643281">
      <w:pPr>
        <w:jc w:val="both"/>
        <w:rPr>
          <w:rFonts w:ascii="Times New Roman" w:hAnsi="Times New Roman" w:cs="Times New Roman"/>
        </w:rPr>
      </w:pPr>
    </w:p>
    <w:p w14:paraId="00001206" w14:textId="77777777" w:rsidR="00DA1E0F" w:rsidRPr="005315E3" w:rsidRDefault="00DA1E0F" w:rsidP="00643281">
      <w:pPr>
        <w:jc w:val="both"/>
        <w:rPr>
          <w:rFonts w:ascii="Times New Roman" w:hAnsi="Times New Roman" w:cs="Times New Roman"/>
        </w:rPr>
      </w:pPr>
    </w:p>
    <w:p w14:paraId="00001207" w14:textId="77777777" w:rsidR="00DA1E0F" w:rsidRPr="005315E3" w:rsidRDefault="00DA1E0F" w:rsidP="00643281">
      <w:pPr>
        <w:jc w:val="both"/>
        <w:rPr>
          <w:rFonts w:ascii="Times New Roman" w:hAnsi="Times New Roman" w:cs="Times New Roman"/>
        </w:rPr>
      </w:pPr>
    </w:p>
    <w:p w14:paraId="00001208" w14:textId="77777777" w:rsidR="00DA1E0F" w:rsidRPr="005315E3" w:rsidRDefault="00DA1E0F" w:rsidP="00643281">
      <w:pPr>
        <w:jc w:val="both"/>
        <w:rPr>
          <w:rFonts w:ascii="Times New Roman" w:hAnsi="Times New Roman" w:cs="Times New Roman"/>
        </w:rPr>
      </w:pPr>
    </w:p>
    <w:p w14:paraId="00001209" w14:textId="77777777" w:rsidR="00DA1E0F" w:rsidRPr="005315E3" w:rsidRDefault="00DA1E0F" w:rsidP="00643281">
      <w:pPr>
        <w:jc w:val="both"/>
        <w:rPr>
          <w:rFonts w:ascii="Times New Roman" w:hAnsi="Times New Roman" w:cs="Times New Roman"/>
        </w:rPr>
      </w:pPr>
    </w:p>
    <w:p w14:paraId="0000120A" w14:textId="77777777" w:rsidR="00DA1E0F" w:rsidRPr="005315E3" w:rsidRDefault="00DA1E0F" w:rsidP="00643281">
      <w:pPr>
        <w:jc w:val="both"/>
        <w:rPr>
          <w:rFonts w:ascii="Times New Roman" w:hAnsi="Times New Roman" w:cs="Times New Roman"/>
        </w:rPr>
      </w:pPr>
    </w:p>
    <w:p w14:paraId="0000120B" w14:textId="77777777" w:rsidR="00DA1E0F" w:rsidRPr="005315E3" w:rsidRDefault="00DA1E0F" w:rsidP="00643281">
      <w:pPr>
        <w:jc w:val="both"/>
        <w:rPr>
          <w:rFonts w:ascii="Times New Roman" w:hAnsi="Times New Roman" w:cs="Times New Roman"/>
        </w:rPr>
      </w:pPr>
    </w:p>
    <w:p w14:paraId="0000120C" w14:textId="77777777" w:rsidR="00DA1E0F" w:rsidRPr="005315E3" w:rsidRDefault="00DA1E0F" w:rsidP="00643281">
      <w:pPr>
        <w:jc w:val="both"/>
        <w:rPr>
          <w:rFonts w:ascii="Times New Roman" w:hAnsi="Times New Roman" w:cs="Times New Roman"/>
        </w:rPr>
      </w:pPr>
    </w:p>
    <w:p w14:paraId="0000120D" w14:textId="77777777" w:rsidR="00DA1E0F" w:rsidRPr="005315E3" w:rsidRDefault="00DA1E0F" w:rsidP="00643281">
      <w:pPr>
        <w:jc w:val="both"/>
        <w:rPr>
          <w:rFonts w:ascii="Times New Roman" w:hAnsi="Times New Roman" w:cs="Times New Roman"/>
        </w:rPr>
      </w:pPr>
    </w:p>
    <w:p w14:paraId="78C7E318" w14:textId="77777777" w:rsidR="009155B0" w:rsidRDefault="009155B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000120E" w14:textId="44381A70" w:rsidR="00DA1E0F" w:rsidRPr="005315E3" w:rsidRDefault="00FC6719" w:rsidP="0064328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r w:rsidR="00735C55" w:rsidRPr="005315E3">
        <w:rPr>
          <w:rFonts w:ascii="Times New Roman" w:eastAsia="Times New Roman" w:hAnsi="Times New Roman" w:cs="Times New Roman"/>
          <w:sz w:val="26"/>
          <w:szCs w:val="26"/>
        </w:rPr>
        <w:t xml:space="preserve">.2.27 Màn hình thống kê theo tháng </w:t>
      </w:r>
    </w:p>
    <w:p w14:paraId="0000120F" w14:textId="77777777" w:rsidR="00DA1E0F" w:rsidRPr="005315E3" w:rsidRDefault="00735C55" w:rsidP="00643281">
      <w:pPr>
        <w:ind w:left="993"/>
        <w:jc w:val="both"/>
        <w:rPr>
          <w:rFonts w:ascii="Times New Roman" w:eastAsia="Times New Roman" w:hAnsi="Times New Roman" w:cs="Times New Roman"/>
          <w:sz w:val="26"/>
          <w:szCs w:val="26"/>
        </w:rPr>
      </w:pPr>
      <w:r w:rsidRPr="005315E3">
        <w:rPr>
          <w:rFonts w:ascii="Times New Roman" w:eastAsia="Times New Roman" w:hAnsi="Times New Roman" w:cs="Times New Roman"/>
          <w:noProof/>
          <w:sz w:val="26"/>
          <w:szCs w:val="26"/>
        </w:rPr>
        <w:drawing>
          <wp:inline distT="0" distB="0" distL="0" distR="0" wp14:anchorId="54DE36AB" wp14:editId="758979C5">
            <wp:extent cx="4663440" cy="5439103"/>
            <wp:effectExtent l="0" t="0" r="3810" b="9525"/>
            <wp:docPr id="1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a:srcRect/>
                    <a:stretch>
                      <a:fillRect/>
                    </a:stretch>
                  </pic:blipFill>
                  <pic:spPr>
                    <a:xfrm>
                      <a:off x="0" y="0"/>
                      <a:ext cx="4669239" cy="5445866"/>
                    </a:xfrm>
                    <a:prstGeom prst="rect">
                      <a:avLst/>
                    </a:prstGeom>
                    <a:ln/>
                  </pic:spPr>
                </pic:pic>
              </a:graphicData>
            </a:graphic>
          </wp:inline>
        </w:drawing>
      </w:r>
    </w:p>
    <w:p w14:paraId="00001210" w14:textId="77777777" w:rsidR="00DA1E0F" w:rsidRPr="005315E3" w:rsidRDefault="00DA1E0F" w:rsidP="00643281">
      <w:pPr>
        <w:jc w:val="both"/>
        <w:rPr>
          <w:rFonts w:ascii="Times New Roman" w:eastAsia="Times New Roman" w:hAnsi="Times New Roman" w:cs="Times New Roman"/>
          <w:sz w:val="26"/>
          <w:szCs w:val="26"/>
        </w:rPr>
      </w:pPr>
    </w:p>
    <w:p w14:paraId="00001211" w14:textId="77777777" w:rsidR="00DA1E0F" w:rsidRPr="005315E3" w:rsidRDefault="00DA1E0F" w:rsidP="00643281">
      <w:pPr>
        <w:jc w:val="both"/>
        <w:rPr>
          <w:rFonts w:ascii="Times New Roman" w:eastAsia="Times New Roman" w:hAnsi="Times New Roman" w:cs="Times New Roman"/>
          <w:sz w:val="26"/>
          <w:szCs w:val="26"/>
        </w:rPr>
      </w:pPr>
    </w:p>
    <w:p w14:paraId="00001212" w14:textId="77777777" w:rsidR="00DA1E0F" w:rsidRPr="005315E3" w:rsidRDefault="00DA1E0F" w:rsidP="00643281">
      <w:pPr>
        <w:jc w:val="both"/>
        <w:rPr>
          <w:rFonts w:ascii="Times New Roman" w:eastAsia="Times New Roman" w:hAnsi="Times New Roman" w:cs="Times New Roman"/>
          <w:sz w:val="26"/>
          <w:szCs w:val="26"/>
        </w:rPr>
      </w:pPr>
    </w:p>
    <w:p w14:paraId="00001213" w14:textId="77777777" w:rsidR="00DA1E0F" w:rsidRPr="005315E3" w:rsidRDefault="00DA1E0F" w:rsidP="00643281">
      <w:pPr>
        <w:jc w:val="both"/>
        <w:rPr>
          <w:rFonts w:ascii="Times New Roman" w:eastAsia="Times New Roman" w:hAnsi="Times New Roman" w:cs="Times New Roman"/>
          <w:sz w:val="26"/>
          <w:szCs w:val="26"/>
        </w:rPr>
      </w:pPr>
    </w:p>
    <w:p w14:paraId="00001214" w14:textId="77777777" w:rsidR="00DA1E0F" w:rsidRPr="005315E3" w:rsidRDefault="00DA1E0F" w:rsidP="00643281">
      <w:pPr>
        <w:jc w:val="both"/>
        <w:rPr>
          <w:rFonts w:ascii="Times New Roman" w:eastAsia="Times New Roman" w:hAnsi="Times New Roman" w:cs="Times New Roman"/>
          <w:sz w:val="26"/>
          <w:szCs w:val="26"/>
        </w:rPr>
      </w:pPr>
    </w:p>
    <w:p w14:paraId="00001215" w14:textId="77777777" w:rsidR="00DA1E0F" w:rsidRPr="005315E3" w:rsidRDefault="00DA1E0F" w:rsidP="00643281">
      <w:pPr>
        <w:jc w:val="both"/>
        <w:rPr>
          <w:rFonts w:ascii="Times New Roman" w:eastAsia="Times New Roman" w:hAnsi="Times New Roman" w:cs="Times New Roman"/>
          <w:sz w:val="26"/>
          <w:szCs w:val="26"/>
        </w:rPr>
      </w:pPr>
    </w:p>
    <w:p w14:paraId="00001216" w14:textId="77777777" w:rsidR="00DA1E0F" w:rsidRPr="005315E3" w:rsidRDefault="00DA1E0F" w:rsidP="00643281">
      <w:pPr>
        <w:jc w:val="both"/>
        <w:rPr>
          <w:rFonts w:ascii="Times New Roman" w:eastAsia="Times New Roman" w:hAnsi="Times New Roman" w:cs="Times New Roman"/>
          <w:sz w:val="26"/>
          <w:szCs w:val="26"/>
        </w:rPr>
      </w:pPr>
    </w:p>
    <w:p w14:paraId="00001217" w14:textId="77777777" w:rsidR="00DA1E0F" w:rsidRPr="005315E3" w:rsidRDefault="00DA1E0F" w:rsidP="00643281">
      <w:pPr>
        <w:jc w:val="both"/>
        <w:rPr>
          <w:rFonts w:ascii="Times New Roman" w:eastAsia="Times New Roman" w:hAnsi="Times New Roman" w:cs="Times New Roman"/>
          <w:sz w:val="26"/>
          <w:szCs w:val="26"/>
        </w:rPr>
      </w:pPr>
    </w:p>
    <w:p w14:paraId="0000121A" w14:textId="3E123AFD" w:rsidR="00DA1E0F" w:rsidRPr="005315E3" w:rsidRDefault="00FC6719" w:rsidP="0064328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r w:rsidR="00735C55" w:rsidRPr="005315E3">
        <w:rPr>
          <w:rFonts w:ascii="Times New Roman" w:eastAsia="Times New Roman" w:hAnsi="Times New Roman" w:cs="Times New Roman"/>
          <w:sz w:val="26"/>
          <w:szCs w:val="26"/>
        </w:rPr>
        <w:t>.2.28 Màn hình xuất phiêu dịch vụ</w:t>
      </w:r>
    </w:p>
    <w:p w14:paraId="0000121B"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noProof/>
          <w:sz w:val="26"/>
          <w:szCs w:val="26"/>
        </w:rPr>
        <w:drawing>
          <wp:inline distT="0" distB="0" distL="0" distR="0" wp14:anchorId="6BE418A2" wp14:editId="2891E8E0">
            <wp:extent cx="6061710" cy="4393565"/>
            <wp:effectExtent l="0" t="0" r="0" b="0"/>
            <wp:docPr id="14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6061710" cy="4393565"/>
                    </a:xfrm>
                    <a:prstGeom prst="rect">
                      <a:avLst/>
                    </a:prstGeom>
                    <a:ln/>
                  </pic:spPr>
                </pic:pic>
              </a:graphicData>
            </a:graphic>
          </wp:inline>
        </w:drawing>
      </w:r>
    </w:p>
    <w:p w14:paraId="0000121C" w14:textId="77777777" w:rsidR="00DA1E0F" w:rsidRPr="005315E3" w:rsidRDefault="00DA1E0F" w:rsidP="00643281">
      <w:pPr>
        <w:jc w:val="both"/>
        <w:rPr>
          <w:rFonts w:ascii="Times New Roman" w:eastAsia="Times New Roman" w:hAnsi="Times New Roman" w:cs="Times New Roman"/>
          <w:sz w:val="26"/>
          <w:szCs w:val="26"/>
        </w:rPr>
      </w:pPr>
    </w:p>
    <w:p w14:paraId="0000121D" w14:textId="77777777" w:rsidR="00DA1E0F" w:rsidRPr="005315E3" w:rsidRDefault="00DA1E0F" w:rsidP="00643281">
      <w:pPr>
        <w:jc w:val="both"/>
        <w:rPr>
          <w:rFonts w:ascii="Times New Roman" w:eastAsia="Times New Roman" w:hAnsi="Times New Roman" w:cs="Times New Roman"/>
          <w:sz w:val="26"/>
          <w:szCs w:val="26"/>
        </w:rPr>
      </w:pPr>
    </w:p>
    <w:p w14:paraId="0000121E" w14:textId="77777777" w:rsidR="00DA1E0F" w:rsidRPr="005315E3" w:rsidRDefault="00DA1E0F" w:rsidP="00643281">
      <w:pPr>
        <w:jc w:val="both"/>
        <w:rPr>
          <w:rFonts w:ascii="Times New Roman" w:eastAsia="Times New Roman" w:hAnsi="Times New Roman" w:cs="Times New Roman"/>
          <w:sz w:val="26"/>
          <w:szCs w:val="26"/>
        </w:rPr>
      </w:pPr>
    </w:p>
    <w:p w14:paraId="0000121F" w14:textId="77777777" w:rsidR="00DA1E0F" w:rsidRPr="005315E3" w:rsidRDefault="00DA1E0F" w:rsidP="00643281">
      <w:pPr>
        <w:jc w:val="both"/>
        <w:rPr>
          <w:rFonts w:ascii="Times New Roman" w:eastAsia="Times New Roman" w:hAnsi="Times New Roman" w:cs="Times New Roman"/>
          <w:sz w:val="26"/>
          <w:szCs w:val="26"/>
        </w:rPr>
      </w:pPr>
    </w:p>
    <w:p w14:paraId="00001220" w14:textId="77777777" w:rsidR="00DA1E0F" w:rsidRPr="005315E3" w:rsidRDefault="00DA1E0F" w:rsidP="00643281">
      <w:pPr>
        <w:jc w:val="both"/>
        <w:rPr>
          <w:rFonts w:ascii="Times New Roman" w:eastAsia="Times New Roman" w:hAnsi="Times New Roman" w:cs="Times New Roman"/>
          <w:sz w:val="26"/>
          <w:szCs w:val="26"/>
        </w:rPr>
      </w:pPr>
    </w:p>
    <w:p w14:paraId="00001221" w14:textId="77777777" w:rsidR="00DA1E0F" w:rsidRPr="005315E3" w:rsidRDefault="00DA1E0F" w:rsidP="00643281">
      <w:pPr>
        <w:jc w:val="both"/>
        <w:rPr>
          <w:rFonts w:ascii="Times New Roman" w:eastAsia="Times New Roman" w:hAnsi="Times New Roman" w:cs="Times New Roman"/>
          <w:sz w:val="26"/>
          <w:szCs w:val="26"/>
        </w:rPr>
      </w:pPr>
    </w:p>
    <w:p w14:paraId="00001222" w14:textId="77777777" w:rsidR="00DA1E0F" w:rsidRPr="005315E3" w:rsidRDefault="00DA1E0F" w:rsidP="00643281">
      <w:pPr>
        <w:jc w:val="both"/>
        <w:rPr>
          <w:rFonts w:ascii="Times New Roman" w:eastAsia="Times New Roman" w:hAnsi="Times New Roman" w:cs="Times New Roman"/>
          <w:sz w:val="26"/>
          <w:szCs w:val="26"/>
        </w:rPr>
      </w:pPr>
    </w:p>
    <w:p w14:paraId="00001223" w14:textId="77777777" w:rsidR="00DA1E0F" w:rsidRPr="005315E3" w:rsidRDefault="00DA1E0F" w:rsidP="00643281">
      <w:pPr>
        <w:jc w:val="both"/>
        <w:rPr>
          <w:rFonts w:ascii="Times New Roman" w:eastAsia="Times New Roman" w:hAnsi="Times New Roman" w:cs="Times New Roman"/>
          <w:sz w:val="26"/>
          <w:szCs w:val="26"/>
        </w:rPr>
      </w:pPr>
    </w:p>
    <w:p w14:paraId="00001224" w14:textId="77777777" w:rsidR="00DA1E0F" w:rsidRPr="005315E3" w:rsidRDefault="00DA1E0F" w:rsidP="00643281">
      <w:pPr>
        <w:jc w:val="both"/>
        <w:rPr>
          <w:rFonts w:ascii="Times New Roman" w:eastAsia="Times New Roman" w:hAnsi="Times New Roman" w:cs="Times New Roman"/>
          <w:sz w:val="26"/>
          <w:szCs w:val="26"/>
        </w:rPr>
      </w:pPr>
    </w:p>
    <w:p w14:paraId="5573724D" w14:textId="77777777" w:rsidR="009155B0" w:rsidRDefault="009155B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0001225" w14:textId="7C57BC4C" w:rsidR="00DA1E0F" w:rsidRPr="005315E3" w:rsidRDefault="00FC6719" w:rsidP="0064328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r w:rsidR="00735C55" w:rsidRPr="005315E3">
        <w:rPr>
          <w:rFonts w:ascii="Times New Roman" w:eastAsia="Times New Roman" w:hAnsi="Times New Roman" w:cs="Times New Roman"/>
          <w:sz w:val="26"/>
          <w:szCs w:val="26"/>
        </w:rPr>
        <w:t>.2.29 Màn hình xuất hóa đơn</w:t>
      </w:r>
    </w:p>
    <w:p w14:paraId="00001226" w14:textId="77777777" w:rsidR="00DA1E0F" w:rsidRPr="005315E3" w:rsidRDefault="00DA1E0F" w:rsidP="00643281">
      <w:pPr>
        <w:ind w:left="993"/>
        <w:jc w:val="both"/>
        <w:rPr>
          <w:rFonts w:ascii="Times New Roman" w:eastAsia="Times New Roman" w:hAnsi="Times New Roman" w:cs="Times New Roman"/>
          <w:sz w:val="26"/>
          <w:szCs w:val="26"/>
        </w:rPr>
      </w:pPr>
    </w:p>
    <w:p w14:paraId="00001227" w14:textId="77777777" w:rsidR="00DA1E0F" w:rsidRPr="005315E3" w:rsidRDefault="00DA1E0F" w:rsidP="00643281">
      <w:pPr>
        <w:ind w:left="993"/>
        <w:jc w:val="both"/>
        <w:rPr>
          <w:rFonts w:ascii="Times New Roman" w:eastAsia="Times New Roman" w:hAnsi="Times New Roman" w:cs="Times New Roman"/>
          <w:sz w:val="26"/>
          <w:szCs w:val="26"/>
        </w:rPr>
      </w:pPr>
    </w:p>
    <w:p w14:paraId="00001228" w14:textId="77777777" w:rsidR="00DA1E0F" w:rsidRPr="005315E3" w:rsidRDefault="00735C55" w:rsidP="00643281">
      <w:pPr>
        <w:ind w:left="993"/>
        <w:jc w:val="both"/>
        <w:rPr>
          <w:rFonts w:ascii="Times New Roman" w:eastAsia="Times New Roman" w:hAnsi="Times New Roman" w:cs="Times New Roman"/>
          <w:sz w:val="26"/>
          <w:szCs w:val="26"/>
        </w:rPr>
      </w:pPr>
      <w:r w:rsidRPr="005315E3">
        <w:rPr>
          <w:rFonts w:ascii="Times New Roman" w:eastAsia="Times New Roman" w:hAnsi="Times New Roman" w:cs="Times New Roman"/>
          <w:noProof/>
          <w:sz w:val="26"/>
          <w:szCs w:val="26"/>
        </w:rPr>
        <w:drawing>
          <wp:inline distT="0" distB="0" distL="0" distR="0" wp14:anchorId="009FB41E" wp14:editId="09CD951B">
            <wp:extent cx="4740051" cy="6622354"/>
            <wp:effectExtent l="0" t="0" r="0" b="0"/>
            <wp:docPr id="1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9"/>
                    <a:srcRect/>
                    <a:stretch>
                      <a:fillRect/>
                    </a:stretch>
                  </pic:blipFill>
                  <pic:spPr>
                    <a:xfrm>
                      <a:off x="0" y="0"/>
                      <a:ext cx="4740051" cy="6622354"/>
                    </a:xfrm>
                    <a:prstGeom prst="rect">
                      <a:avLst/>
                    </a:prstGeom>
                    <a:ln/>
                  </pic:spPr>
                </pic:pic>
              </a:graphicData>
            </a:graphic>
          </wp:inline>
        </w:drawing>
      </w:r>
    </w:p>
    <w:p w14:paraId="00001229" w14:textId="77777777" w:rsidR="00DA1E0F" w:rsidRPr="005315E3" w:rsidRDefault="00DA1E0F" w:rsidP="00643281">
      <w:pPr>
        <w:jc w:val="both"/>
        <w:rPr>
          <w:rFonts w:ascii="Times New Roman" w:eastAsia="Times New Roman" w:hAnsi="Times New Roman" w:cs="Times New Roman"/>
          <w:sz w:val="26"/>
          <w:szCs w:val="26"/>
        </w:rPr>
      </w:pPr>
    </w:p>
    <w:p w14:paraId="0000122D" w14:textId="77777777" w:rsidR="00DA1E0F" w:rsidRPr="005315E3" w:rsidRDefault="00DA1E0F" w:rsidP="00643281">
      <w:pPr>
        <w:jc w:val="both"/>
        <w:rPr>
          <w:rFonts w:ascii="Times New Roman" w:eastAsia="Times New Roman" w:hAnsi="Times New Roman" w:cs="Times New Roman"/>
          <w:sz w:val="26"/>
          <w:szCs w:val="26"/>
        </w:rPr>
      </w:pPr>
    </w:p>
    <w:p w14:paraId="0000122E" w14:textId="04E4F879" w:rsidR="00DA1E0F" w:rsidRPr="005315E3" w:rsidRDefault="00FC6719" w:rsidP="00371064">
      <w:pPr>
        <w:ind w:left="450"/>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lastRenderedPageBreak/>
        <w:t>7</w:t>
      </w:r>
      <w:r w:rsidR="00735C55" w:rsidRPr="005315E3">
        <w:rPr>
          <w:rFonts w:ascii="Times New Roman" w:eastAsia="Times New Roman" w:hAnsi="Times New Roman" w:cs="Times New Roman"/>
          <w:sz w:val="26"/>
          <w:szCs w:val="26"/>
        </w:rPr>
        <w:t>.2.</w:t>
      </w:r>
      <w:r>
        <w:rPr>
          <w:rFonts w:ascii="Times New Roman" w:eastAsia="Times New Roman" w:hAnsi="Times New Roman" w:cs="Times New Roman"/>
          <w:sz w:val="26"/>
          <w:szCs w:val="26"/>
        </w:rPr>
        <w:t>30</w:t>
      </w:r>
      <w:r w:rsidR="00371064">
        <w:rPr>
          <w:rFonts w:ascii="Times New Roman" w:eastAsia="Times New Roman" w:hAnsi="Times New Roman" w:cs="Times New Roman"/>
          <w:sz w:val="26"/>
          <w:szCs w:val="26"/>
        </w:rPr>
        <w:t xml:space="preserve"> </w:t>
      </w:r>
      <w:r w:rsidR="00735C55" w:rsidRPr="005315E3">
        <w:rPr>
          <w:rFonts w:ascii="Times New Roman" w:eastAsia="Times New Roman" w:hAnsi="Times New Roman" w:cs="Times New Roman"/>
          <w:sz w:val="26"/>
          <w:szCs w:val="26"/>
        </w:rPr>
        <w:t xml:space="preserve"> Màn</w:t>
      </w:r>
      <w:proofErr w:type="gramEnd"/>
      <w:r w:rsidR="00735C55" w:rsidRPr="005315E3">
        <w:rPr>
          <w:rFonts w:ascii="Times New Roman" w:eastAsia="Times New Roman" w:hAnsi="Times New Roman" w:cs="Times New Roman"/>
          <w:sz w:val="26"/>
          <w:szCs w:val="26"/>
        </w:rPr>
        <w:t xml:space="preserve"> hình thống kê dịch vụ được sử dụng</w:t>
      </w:r>
    </w:p>
    <w:p w14:paraId="0000122F" w14:textId="77777777" w:rsidR="00DA1E0F" w:rsidRPr="005315E3" w:rsidRDefault="00735C55" w:rsidP="00643281">
      <w:pPr>
        <w:jc w:val="both"/>
        <w:rPr>
          <w:rFonts w:ascii="Times New Roman" w:eastAsia="Times New Roman" w:hAnsi="Times New Roman" w:cs="Times New Roman"/>
          <w:sz w:val="26"/>
          <w:szCs w:val="26"/>
        </w:rPr>
      </w:pPr>
      <w:r w:rsidRPr="005315E3">
        <w:rPr>
          <w:rFonts w:ascii="Times New Roman" w:eastAsia="Times New Roman" w:hAnsi="Times New Roman" w:cs="Times New Roman"/>
          <w:noProof/>
          <w:sz w:val="26"/>
          <w:szCs w:val="26"/>
        </w:rPr>
        <w:drawing>
          <wp:inline distT="0" distB="0" distL="0" distR="0" wp14:anchorId="2EDDD4BF" wp14:editId="0F37819D">
            <wp:extent cx="6061710" cy="5044440"/>
            <wp:effectExtent l="0" t="0" r="0" b="0"/>
            <wp:docPr id="21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6061710" cy="5044440"/>
                    </a:xfrm>
                    <a:prstGeom prst="rect">
                      <a:avLst/>
                    </a:prstGeom>
                    <a:ln/>
                  </pic:spPr>
                </pic:pic>
              </a:graphicData>
            </a:graphic>
          </wp:inline>
        </w:drawing>
      </w:r>
    </w:p>
    <w:p w14:paraId="00001230" w14:textId="77777777" w:rsidR="00DA1E0F" w:rsidRPr="005315E3" w:rsidRDefault="00DA1E0F" w:rsidP="00643281">
      <w:pPr>
        <w:jc w:val="both"/>
        <w:rPr>
          <w:rFonts w:ascii="Times New Roman" w:hAnsi="Times New Roman" w:cs="Times New Roman"/>
        </w:rPr>
      </w:pPr>
    </w:p>
    <w:p w14:paraId="00001231"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1232"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1233"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1234"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1235"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00001236"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37" w14:textId="77777777" w:rsidR="00DA1E0F" w:rsidRPr="005315E3" w:rsidRDefault="00DA1E0F" w:rsidP="00643281">
      <w:pPr>
        <w:spacing w:before="41" w:after="0" w:line="240" w:lineRule="auto"/>
        <w:ind w:left="-567"/>
        <w:jc w:val="both"/>
        <w:rPr>
          <w:rFonts w:ascii="Times New Roman" w:eastAsia="Times New Roman" w:hAnsi="Times New Roman" w:cs="Times New Roman"/>
          <w:color w:val="000000"/>
          <w:sz w:val="26"/>
          <w:szCs w:val="26"/>
        </w:rPr>
      </w:pPr>
    </w:p>
    <w:p w14:paraId="71C21F28" w14:textId="77777777" w:rsidR="009155B0" w:rsidRDefault="009155B0">
      <w:pPr>
        <w:rPr>
          <w:rFonts w:ascii="Times New Roman" w:eastAsia="Times New Roman" w:hAnsi="Times New Roman" w:cs="Times New Roman"/>
          <w:bCs/>
          <w:color w:val="000000"/>
          <w:sz w:val="32"/>
          <w:szCs w:val="20"/>
          <w:lang w:val="x-none" w:eastAsia="x-none"/>
        </w:rPr>
      </w:pPr>
      <w:r>
        <w:rPr>
          <w:b/>
          <w:color w:val="000000"/>
        </w:rPr>
        <w:br w:type="page"/>
      </w:r>
    </w:p>
    <w:p w14:paraId="00001238" w14:textId="5EF33606" w:rsidR="00DA1E0F" w:rsidRPr="005315E3" w:rsidRDefault="00735C55" w:rsidP="00371064">
      <w:pPr>
        <w:pStyle w:val="Heading1"/>
        <w:numPr>
          <w:ilvl w:val="0"/>
          <w:numId w:val="0"/>
        </w:numPr>
        <w:tabs>
          <w:tab w:val="left" w:pos="720"/>
        </w:tabs>
        <w:ind w:left="720"/>
        <w:jc w:val="center"/>
        <w:rPr>
          <w:b w:val="0"/>
          <w:color w:val="000000"/>
        </w:rPr>
      </w:pPr>
      <w:bookmarkStart w:id="69" w:name="_Toc76856379"/>
      <w:r w:rsidRPr="005315E3">
        <w:rPr>
          <w:b w:val="0"/>
          <w:color w:val="000000"/>
        </w:rPr>
        <w:lastRenderedPageBreak/>
        <w:t xml:space="preserve">CHƯƠNG </w:t>
      </w:r>
      <w:r w:rsidR="009155B0">
        <w:rPr>
          <w:b w:val="0"/>
          <w:color w:val="000000"/>
          <w:lang w:val="en-US"/>
        </w:rPr>
        <w:t>8</w:t>
      </w:r>
      <w:r w:rsidRPr="005315E3">
        <w:rPr>
          <w:b w:val="0"/>
          <w:color w:val="000000"/>
        </w:rPr>
        <w:t>: KẾT LUẬN</w:t>
      </w:r>
      <w:bookmarkEnd w:id="69"/>
    </w:p>
    <w:p w14:paraId="00001239" w14:textId="77777777" w:rsidR="00DA1E0F" w:rsidRPr="00371064" w:rsidRDefault="00DA1E0F" w:rsidP="00643281">
      <w:pPr>
        <w:spacing w:before="41" w:after="0" w:line="240" w:lineRule="auto"/>
        <w:ind w:left="-567"/>
        <w:jc w:val="both"/>
        <w:rPr>
          <w:rFonts w:ascii="Times New Roman" w:eastAsia="Times New Roman" w:hAnsi="Times New Roman" w:cs="Times New Roman"/>
          <w:b/>
          <w:bCs/>
          <w:color w:val="000000"/>
          <w:sz w:val="32"/>
          <w:szCs w:val="32"/>
        </w:rPr>
      </w:pPr>
    </w:p>
    <w:p w14:paraId="0000123A" w14:textId="6731A0CE" w:rsidR="00DA1E0F" w:rsidRPr="00371064" w:rsidRDefault="00371064" w:rsidP="00643281">
      <w:pPr>
        <w:pStyle w:val="Heading2"/>
        <w:jc w:val="both"/>
        <w:rPr>
          <w:rFonts w:ascii="Times New Roman" w:eastAsia="Times New Roman" w:hAnsi="Times New Roman" w:cs="Times New Roman"/>
          <w:b/>
          <w:bCs/>
          <w:color w:val="000000"/>
        </w:rPr>
      </w:pPr>
      <w:bookmarkStart w:id="70" w:name="_Toc76856380"/>
      <w:r w:rsidRPr="00371064">
        <w:rPr>
          <w:rFonts w:ascii="Times New Roman" w:eastAsia="Times New Roman" w:hAnsi="Times New Roman" w:cs="Times New Roman"/>
          <w:b/>
          <w:bCs/>
          <w:color w:val="000000"/>
        </w:rPr>
        <w:t>8</w:t>
      </w:r>
      <w:r w:rsidR="00735C55" w:rsidRPr="00371064">
        <w:rPr>
          <w:rFonts w:ascii="Times New Roman" w:eastAsia="Times New Roman" w:hAnsi="Times New Roman" w:cs="Times New Roman"/>
          <w:b/>
          <w:bCs/>
          <w:color w:val="000000"/>
        </w:rPr>
        <w:t>.1 Kết quả đạt được:</w:t>
      </w:r>
      <w:bookmarkEnd w:id="70"/>
    </w:p>
    <w:p w14:paraId="0000123B" w14:textId="05F856C4" w:rsidR="00DA1E0F" w:rsidRPr="005315E3" w:rsidRDefault="00371064" w:rsidP="00643281">
      <w:pPr>
        <w:pStyle w:val="Heading3"/>
        <w:jc w:val="both"/>
        <w:rPr>
          <w:rFonts w:ascii="Times New Roman" w:eastAsia="Times New Roman" w:hAnsi="Times New Roman" w:cs="Times New Roman"/>
          <w:color w:val="000000"/>
          <w:sz w:val="26"/>
          <w:szCs w:val="26"/>
        </w:rPr>
      </w:pPr>
      <w:bookmarkStart w:id="71" w:name="_Toc76856381"/>
      <w:r>
        <w:rPr>
          <w:rFonts w:ascii="Times New Roman" w:eastAsia="Times New Roman" w:hAnsi="Times New Roman" w:cs="Times New Roman"/>
          <w:color w:val="000000"/>
          <w:sz w:val="26"/>
          <w:szCs w:val="26"/>
          <w:lang w:val="en-US"/>
        </w:rPr>
        <w:t>8</w:t>
      </w:r>
      <w:r w:rsidR="00735C55" w:rsidRPr="005315E3">
        <w:rPr>
          <w:rFonts w:ascii="Times New Roman" w:eastAsia="Times New Roman" w:hAnsi="Times New Roman" w:cs="Times New Roman"/>
          <w:color w:val="000000"/>
          <w:sz w:val="26"/>
          <w:szCs w:val="26"/>
        </w:rPr>
        <w:t>.1.1 Thành công:</w:t>
      </w:r>
      <w:bookmarkEnd w:id="71"/>
    </w:p>
    <w:p w14:paraId="0000123C" w14:textId="77777777" w:rsidR="00DA1E0F" w:rsidRPr="005315E3" w:rsidRDefault="00735C55" w:rsidP="00643281">
      <w:pPr>
        <w:ind w:left="-360" w:firstLine="56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 xml:space="preserve">Nhóm đã thành công xây dựng hệ thống Quản lý khách sạn theo các tài liệu đã thiết kế. Phần mềm thành phẩm có thể triển khai thực tế cho các khách sạn đang có nhu cầu thay đổi cách quản lý cụ thể là tin học hóa các nghiệp vụ kinh doanh truyền thống làm sao </w:t>
      </w:r>
      <w:r w:rsidRPr="005315E3">
        <w:rPr>
          <w:rFonts w:ascii="Times New Roman" w:eastAsia="Times New Roman" w:hAnsi="Times New Roman" w:cs="Times New Roman"/>
          <w:sz w:val="26"/>
          <w:szCs w:val="26"/>
        </w:rPr>
        <w:t>để cải thiện độ tin cậy và hiệu quả.</w:t>
      </w:r>
    </w:p>
    <w:p w14:paraId="0000123D" w14:textId="69C2F2D0" w:rsidR="00DA1E0F" w:rsidRPr="005315E3" w:rsidRDefault="00371064" w:rsidP="00643281">
      <w:pPr>
        <w:pStyle w:val="Heading3"/>
        <w:jc w:val="both"/>
        <w:rPr>
          <w:rFonts w:ascii="Times New Roman" w:eastAsia="Times New Roman" w:hAnsi="Times New Roman" w:cs="Times New Roman"/>
          <w:color w:val="000000"/>
          <w:sz w:val="26"/>
          <w:szCs w:val="26"/>
        </w:rPr>
      </w:pPr>
      <w:bookmarkStart w:id="72" w:name="_Toc76856382"/>
      <w:r>
        <w:rPr>
          <w:rFonts w:ascii="Times New Roman" w:eastAsia="Times New Roman" w:hAnsi="Times New Roman" w:cs="Times New Roman"/>
          <w:color w:val="000000"/>
          <w:sz w:val="26"/>
          <w:szCs w:val="26"/>
          <w:lang w:val="en-US"/>
        </w:rPr>
        <w:t>8</w:t>
      </w:r>
      <w:r w:rsidR="00735C55" w:rsidRPr="005315E3">
        <w:rPr>
          <w:rFonts w:ascii="Times New Roman" w:eastAsia="Times New Roman" w:hAnsi="Times New Roman" w:cs="Times New Roman"/>
          <w:color w:val="000000"/>
          <w:sz w:val="26"/>
          <w:szCs w:val="26"/>
        </w:rPr>
        <w:t xml:space="preserve">.1.2 Hạn </w:t>
      </w:r>
      <w:proofErr w:type="gramStart"/>
      <w:r w:rsidR="00735C55" w:rsidRPr="005315E3">
        <w:rPr>
          <w:rFonts w:ascii="Times New Roman" w:eastAsia="Times New Roman" w:hAnsi="Times New Roman" w:cs="Times New Roman"/>
          <w:color w:val="000000"/>
          <w:sz w:val="26"/>
          <w:szCs w:val="26"/>
        </w:rPr>
        <w:t>chế :</w:t>
      </w:r>
      <w:bookmarkEnd w:id="72"/>
      <w:proofErr w:type="gramEnd"/>
    </w:p>
    <w:p w14:paraId="0000123E" w14:textId="77777777" w:rsidR="00DA1E0F" w:rsidRPr="005315E3" w:rsidRDefault="00735C55" w:rsidP="00643281">
      <w:pPr>
        <w:ind w:left="-360" w:firstLine="567"/>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Vì phần mềm chỉ hướng đến việc chuyển các nghiệp vụ kinh doanh theo hướng tin học hóa một cách cơ bản và đơn giản nhất cho nên không thể tránh khỏi những thiếu sót về các chi tiết, tiện ích, chức năng ch</w:t>
      </w:r>
      <w:r w:rsidRPr="005315E3">
        <w:rPr>
          <w:rFonts w:ascii="Times New Roman" w:eastAsia="Times New Roman" w:hAnsi="Times New Roman" w:cs="Times New Roman"/>
          <w:sz w:val="26"/>
          <w:szCs w:val="26"/>
        </w:rPr>
        <w:t>uyên nghiệp như những ứng dụng quản lý khách sạn đã có từ trước. Hiện tại phần mềm của nhóm chỉ có thể thực hiện các chức năng cơ bản, vẫn còn nhiều chức năng chưa được triển khai ví dụ như:</w:t>
      </w:r>
    </w:p>
    <w:p w14:paraId="0000123F" w14:textId="77777777" w:rsidR="00DA1E0F" w:rsidRPr="005315E3" w:rsidRDefault="00735C55" w:rsidP="00643281">
      <w:pPr>
        <w:numPr>
          <w:ilvl w:val="1"/>
          <w:numId w:val="9"/>
        </w:numPr>
        <w:pBdr>
          <w:top w:val="nil"/>
          <w:left w:val="nil"/>
          <w:bottom w:val="nil"/>
          <w:right w:val="nil"/>
          <w:between w:val="nil"/>
        </w:pBdr>
        <w:tabs>
          <w:tab w:val="left" w:pos="270"/>
        </w:tabs>
        <w:spacing w:after="0" w:line="276" w:lineRule="auto"/>
        <w:ind w:left="-180" w:firstLine="180"/>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Trang cá nhân cho phép nhân viên có thể tự cập nhật ảnh đại diện </w:t>
      </w:r>
    </w:p>
    <w:p w14:paraId="00001240" w14:textId="77777777" w:rsidR="00DA1E0F" w:rsidRPr="005315E3" w:rsidRDefault="00735C55" w:rsidP="00643281">
      <w:pPr>
        <w:numPr>
          <w:ilvl w:val="1"/>
          <w:numId w:val="9"/>
        </w:numPr>
        <w:pBdr>
          <w:top w:val="nil"/>
          <w:left w:val="nil"/>
          <w:bottom w:val="nil"/>
          <w:right w:val="nil"/>
          <w:between w:val="nil"/>
        </w:pBdr>
        <w:tabs>
          <w:tab w:val="left" w:pos="270"/>
        </w:tabs>
        <w:spacing w:after="0" w:line="276" w:lineRule="auto"/>
        <w:ind w:left="-180" w:firstLine="180"/>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Chức năng của phần mềm chưa thuận tiện cho người dùng</w:t>
      </w:r>
    </w:p>
    <w:p w14:paraId="00001241" w14:textId="77777777" w:rsidR="00DA1E0F" w:rsidRPr="005315E3" w:rsidRDefault="00735C55" w:rsidP="00643281">
      <w:pPr>
        <w:numPr>
          <w:ilvl w:val="1"/>
          <w:numId w:val="9"/>
        </w:numPr>
        <w:pBdr>
          <w:top w:val="nil"/>
          <w:left w:val="nil"/>
          <w:bottom w:val="nil"/>
          <w:right w:val="nil"/>
          <w:between w:val="nil"/>
        </w:pBdr>
        <w:tabs>
          <w:tab w:val="left" w:pos="270"/>
        </w:tabs>
        <w:spacing w:after="0" w:line="276" w:lineRule="auto"/>
        <w:ind w:left="-180" w:firstLine="180"/>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Giao diện chưa sinh động, thu hút </w:t>
      </w:r>
    </w:p>
    <w:p w14:paraId="00001242" w14:textId="77777777" w:rsidR="00DA1E0F" w:rsidRPr="005315E3" w:rsidRDefault="00DA1E0F" w:rsidP="00643281">
      <w:pPr>
        <w:pBdr>
          <w:top w:val="nil"/>
          <w:left w:val="nil"/>
          <w:bottom w:val="nil"/>
          <w:right w:val="nil"/>
          <w:between w:val="nil"/>
        </w:pBdr>
        <w:spacing w:after="0" w:line="276" w:lineRule="auto"/>
        <w:ind w:left="-284"/>
        <w:jc w:val="both"/>
        <w:rPr>
          <w:rFonts w:ascii="Times New Roman" w:eastAsia="Times New Roman" w:hAnsi="Times New Roman" w:cs="Times New Roman"/>
          <w:color w:val="000000"/>
          <w:sz w:val="26"/>
          <w:szCs w:val="26"/>
        </w:rPr>
      </w:pPr>
    </w:p>
    <w:p w14:paraId="00001243" w14:textId="091EC23F" w:rsidR="00DA1E0F" w:rsidRPr="00371064" w:rsidRDefault="00371064" w:rsidP="00643281">
      <w:pPr>
        <w:pStyle w:val="Heading2"/>
        <w:jc w:val="both"/>
        <w:rPr>
          <w:rFonts w:ascii="Times New Roman" w:eastAsia="Times New Roman" w:hAnsi="Times New Roman" w:cs="Times New Roman"/>
          <w:b/>
          <w:bCs/>
          <w:color w:val="000000"/>
        </w:rPr>
      </w:pPr>
      <w:bookmarkStart w:id="73" w:name="_Toc76856383"/>
      <w:r w:rsidRPr="00371064">
        <w:rPr>
          <w:rFonts w:ascii="Times New Roman" w:eastAsia="Times New Roman" w:hAnsi="Times New Roman" w:cs="Times New Roman"/>
          <w:b/>
          <w:bCs/>
          <w:color w:val="000000"/>
        </w:rPr>
        <w:t>8</w:t>
      </w:r>
      <w:r w:rsidR="00735C55" w:rsidRPr="00371064">
        <w:rPr>
          <w:rFonts w:ascii="Times New Roman" w:eastAsia="Times New Roman" w:hAnsi="Times New Roman" w:cs="Times New Roman"/>
          <w:b/>
          <w:bCs/>
          <w:color w:val="000000"/>
        </w:rPr>
        <w:t>.2 Hướng phát triển:</w:t>
      </w:r>
      <w:bookmarkEnd w:id="73"/>
    </w:p>
    <w:p w14:paraId="00001244" w14:textId="77777777" w:rsidR="00DA1E0F" w:rsidRPr="005315E3" w:rsidRDefault="00735C55" w:rsidP="00643281">
      <w:pPr>
        <w:spacing w:line="240" w:lineRule="auto"/>
        <w:ind w:left="-270" w:firstLine="336"/>
        <w:jc w:val="both"/>
        <w:rPr>
          <w:rFonts w:ascii="Times New Roman" w:eastAsia="Times New Roman" w:hAnsi="Times New Roman" w:cs="Times New Roman"/>
          <w:sz w:val="26"/>
          <w:szCs w:val="26"/>
        </w:rPr>
      </w:pPr>
      <w:r w:rsidRPr="005315E3">
        <w:rPr>
          <w:rFonts w:ascii="Times New Roman" w:eastAsia="Times New Roman" w:hAnsi="Times New Roman" w:cs="Times New Roman"/>
          <w:sz w:val="26"/>
          <w:szCs w:val="26"/>
        </w:rPr>
        <w:t>Với những hạn chế đã nêu trên, nhóm cũng mong muốn có thể phát triển trong phiên bản kế tiếp của phần mềm. Đồng thời, nhóm cũng muốn tìm hiểu và thay đổi giao diện sao cho dễ tương tác và thân thiện với người dùng hơn, vì hiện tại, các thông tin kết quả hầ</w:t>
      </w:r>
      <w:r w:rsidRPr="005315E3">
        <w:rPr>
          <w:rFonts w:ascii="Times New Roman" w:eastAsia="Times New Roman" w:hAnsi="Times New Roman" w:cs="Times New Roman"/>
          <w:sz w:val="26"/>
          <w:szCs w:val="26"/>
        </w:rPr>
        <w:t>u hết được trả về dưới dạng bảng số liệu mà điều này có thể gây mệt mỏi cho người xem. Tóm lại, với phiên bản kế tiếp, nhóm mong muốn xây dựng một phần mềm tiện ích, dễ dùng và khả năng vận hành trong thực tế cao hơn.</w:t>
      </w:r>
    </w:p>
    <w:p w14:paraId="00001245"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46"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47"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48"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49"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4A"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4B"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4C"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4D"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4E"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4F"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50"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51"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bookmarkStart w:id="74" w:name="_heading=h.1yyy98l" w:colFirst="0" w:colLast="0"/>
      <w:bookmarkEnd w:id="74"/>
    </w:p>
    <w:p w14:paraId="00001252" w14:textId="77777777" w:rsidR="00DA1E0F" w:rsidRPr="005315E3" w:rsidRDefault="00735C55" w:rsidP="00820738">
      <w:pPr>
        <w:spacing w:before="41" w:after="0" w:line="240" w:lineRule="auto"/>
        <w:jc w:val="center"/>
        <w:rPr>
          <w:rFonts w:ascii="Times New Roman" w:eastAsia="Times New Roman" w:hAnsi="Times New Roman" w:cs="Times New Roman"/>
          <w:b/>
          <w:color w:val="000000"/>
          <w:sz w:val="32"/>
          <w:szCs w:val="32"/>
        </w:rPr>
      </w:pPr>
      <w:r w:rsidRPr="005315E3">
        <w:rPr>
          <w:rFonts w:ascii="Times New Roman" w:eastAsia="Times New Roman" w:hAnsi="Times New Roman" w:cs="Times New Roman"/>
          <w:b/>
          <w:color w:val="000000"/>
          <w:sz w:val="32"/>
          <w:szCs w:val="32"/>
        </w:rPr>
        <w:t>PHỤ LỤC 1: PHÂN CÔNG CÔNG VIỆC</w:t>
      </w:r>
    </w:p>
    <w:p w14:paraId="00001253" w14:textId="77777777" w:rsidR="00DA1E0F" w:rsidRPr="005315E3" w:rsidRDefault="00DA1E0F" w:rsidP="00643281">
      <w:pPr>
        <w:spacing w:before="41" w:after="0" w:line="240" w:lineRule="auto"/>
        <w:jc w:val="both"/>
        <w:rPr>
          <w:rFonts w:ascii="Times New Roman" w:eastAsia="Times New Roman" w:hAnsi="Times New Roman" w:cs="Times New Roman"/>
          <w:b/>
          <w:color w:val="000000"/>
          <w:sz w:val="32"/>
          <w:szCs w:val="32"/>
        </w:rPr>
      </w:pPr>
    </w:p>
    <w:tbl>
      <w:tblPr>
        <w:tblStyle w:val="afff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7"/>
        <w:gridCol w:w="1872"/>
        <w:gridCol w:w="1872"/>
        <w:gridCol w:w="1867"/>
        <w:gridCol w:w="1862"/>
      </w:tblGrid>
      <w:tr w:rsidR="00DA1E0F" w:rsidRPr="005315E3" w14:paraId="505884C5" w14:textId="77777777">
        <w:tc>
          <w:tcPr>
            <w:tcW w:w="1877" w:type="dxa"/>
          </w:tcPr>
          <w:p w14:paraId="00001254"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Công việc</w:t>
            </w:r>
          </w:p>
        </w:tc>
        <w:tc>
          <w:tcPr>
            <w:tcW w:w="1872" w:type="dxa"/>
          </w:tcPr>
          <w:p w14:paraId="00001255"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Phương Uyên</w:t>
            </w:r>
          </w:p>
        </w:tc>
        <w:tc>
          <w:tcPr>
            <w:tcW w:w="1872" w:type="dxa"/>
          </w:tcPr>
          <w:p w14:paraId="00001256"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Thu Phương</w:t>
            </w:r>
          </w:p>
        </w:tc>
        <w:tc>
          <w:tcPr>
            <w:tcW w:w="1867" w:type="dxa"/>
          </w:tcPr>
          <w:p w14:paraId="00001257"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Hữu Thắng</w:t>
            </w:r>
          </w:p>
        </w:tc>
        <w:tc>
          <w:tcPr>
            <w:tcW w:w="1862" w:type="dxa"/>
          </w:tcPr>
          <w:p w14:paraId="00001258"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Thái Toàn</w:t>
            </w:r>
          </w:p>
        </w:tc>
      </w:tr>
      <w:tr w:rsidR="00DA1E0F" w:rsidRPr="005315E3" w14:paraId="6EEA47F0" w14:textId="77777777" w:rsidTr="00820738">
        <w:trPr>
          <w:trHeight w:val="1223"/>
        </w:trPr>
        <w:tc>
          <w:tcPr>
            <w:tcW w:w="1877" w:type="dxa"/>
          </w:tcPr>
          <w:p w14:paraId="00001259"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Phân tích bài toán, xác định chức năng</w:t>
            </w:r>
          </w:p>
        </w:tc>
        <w:tc>
          <w:tcPr>
            <w:tcW w:w="1872" w:type="dxa"/>
            <w:vAlign w:val="center"/>
          </w:tcPr>
          <w:p w14:paraId="0000125A"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72" w:type="dxa"/>
            <w:vAlign w:val="center"/>
          </w:tcPr>
          <w:p w14:paraId="0000125B"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7" w:type="dxa"/>
            <w:vAlign w:val="center"/>
          </w:tcPr>
          <w:p w14:paraId="0000125C"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2" w:type="dxa"/>
            <w:vAlign w:val="center"/>
          </w:tcPr>
          <w:p w14:paraId="0000125D"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r>
      <w:tr w:rsidR="00DA1E0F" w:rsidRPr="005315E3" w14:paraId="2CD6C23E" w14:textId="77777777" w:rsidTr="00820738">
        <w:trPr>
          <w:trHeight w:val="881"/>
        </w:trPr>
        <w:tc>
          <w:tcPr>
            <w:tcW w:w="1877" w:type="dxa"/>
          </w:tcPr>
          <w:p w14:paraId="0000125E"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Mô hình hóa yêu cầu </w:t>
            </w:r>
          </w:p>
        </w:tc>
        <w:tc>
          <w:tcPr>
            <w:tcW w:w="1872" w:type="dxa"/>
            <w:vAlign w:val="center"/>
          </w:tcPr>
          <w:p w14:paraId="0000125F"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72" w:type="dxa"/>
            <w:vAlign w:val="center"/>
          </w:tcPr>
          <w:p w14:paraId="00001260"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7" w:type="dxa"/>
            <w:vAlign w:val="center"/>
          </w:tcPr>
          <w:p w14:paraId="00001261"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2" w:type="dxa"/>
            <w:vAlign w:val="center"/>
          </w:tcPr>
          <w:p w14:paraId="00001262"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r>
      <w:tr w:rsidR="00DA1E0F" w:rsidRPr="005315E3" w14:paraId="45E68855" w14:textId="77777777" w:rsidTr="00820738">
        <w:trPr>
          <w:trHeight w:val="809"/>
        </w:trPr>
        <w:tc>
          <w:tcPr>
            <w:tcW w:w="1877" w:type="dxa"/>
          </w:tcPr>
          <w:p w14:paraId="00001263"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Thiết kế Use-case Diagram</w:t>
            </w:r>
          </w:p>
        </w:tc>
        <w:tc>
          <w:tcPr>
            <w:tcW w:w="1872" w:type="dxa"/>
            <w:vAlign w:val="center"/>
          </w:tcPr>
          <w:p w14:paraId="00001264"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72" w:type="dxa"/>
            <w:vAlign w:val="center"/>
          </w:tcPr>
          <w:p w14:paraId="00001265"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7" w:type="dxa"/>
            <w:vAlign w:val="center"/>
          </w:tcPr>
          <w:p w14:paraId="00001266"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2" w:type="dxa"/>
            <w:vAlign w:val="center"/>
          </w:tcPr>
          <w:p w14:paraId="00001267"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r>
      <w:tr w:rsidR="00DA1E0F" w:rsidRPr="005315E3" w14:paraId="38090D7B" w14:textId="77777777" w:rsidTr="00820738">
        <w:trPr>
          <w:trHeight w:val="1070"/>
        </w:trPr>
        <w:tc>
          <w:tcPr>
            <w:tcW w:w="1877" w:type="dxa"/>
          </w:tcPr>
          <w:p w14:paraId="00001268"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Thiết kế Activity Diagram </w:t>
            </w:r>
          </w:p>
        </w:tc>
        <w:tc>
          <w:tcPr>
            <w:tcW w:w="1872" w:type="dxa"/>
            <w:vAlign w:val="center"/>
          </w:tcPr>
          <w:p w14:paraId="00001269"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c>
          <w:tcPr>
            <w:tcW w:w="1872" w:type="dxa"/>
            <w:vAlign w:val="center"/>
          </w:tcPr>
          <w:p w14:paraId="0000126A"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7" w:type="dxa"/>
            <w:vAlign w:val="center"/>
          </w:tcPr>
          <w:p w14:paraId="0000126B"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2" w:type="dxa"/>
            <w:vAlign w:val="center"/>
          </w:tcPr>
          <w:p w14:paraId="0000126C"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r>
      <w:tr w:rsidR="00DA1E0F" w:rsidRPr="005315E3" w14:paraId="4E56F10A" w14:textId="77777777" w:rsidTr="00820738">
        <w:trPr>
          <w:trHeight w:val="1061"/>
        </w:trPr>
        <w:tc>
          <w:tcPr>
            <w:tcW w:w="1877" w:type="dxa"/>
          </w:tcPr>
          <w:p w14:paraId="0000126D"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Thiết kế Sequence Diagram</w:t>
            </w:r>
          </w:p>
        </w:tc>
        <w:tc>
          <w:tcPr>
            <w:tcW w:w="1872" w:type="dxa"/>
            <w:vAlign w:val="center"/>
          </w:tcPr>
          <w:p w14:paraId="0000126E"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X</w:t>
            </w:r>
          </w:p>
        </w:tc>
        <w:tc>
          <w:tcPr>
            <w:tcW w:w="1872" w:type="dxa"/>
            <w:vAlign w:val="center"/>
          </w:tcPr>
          <w:p w14:paraId="0000126F"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X</w:t>
            </w:r>
          </w:p>
        </w:tc>
        <w:tc>
          <w:tcPr>
            <w:tcW w:w="1867" w:type="dxa"/>
            <w:vAlign w:val="center"/>
          </w:tcPr>
          <w:p w14:paraId="00001270"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X</w:t>
            </w:r>
          </w:p>
        </w:tc>
        <w:tc>
          <w:tcPr>
            <w:tcW w:w="1862" w:type="dxa"/>
            <w:vAlign w:val="center"/>
          </w:tcPr>
          <w:p w14:paraId="00001271"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sz w:val="26"/>
                <w:szCs w:val="26"/>
              </w:rPr>
              <w:t>X</w:t>
            </w:r>
          </w:p>
        </w:tc>
      </w:tr>
      <w:tr w:rsidR="00DA1E0F" w:rsidRPr="005315E3" w14:paraId="7869DFCD" w14:textId="77777777" w:rsidTr="00820738">
        <w:trPr>
          <w:trHeight w:val="800"/>
        </w:trPr>
        <w:tc>
          <w:tcPr>
            <w:tcW w:w="1877" w:type="dxa"/>
          </w:tcPr>
          <w:p w14:paraId="00001272"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Thiết kế Class Diagram</w:t>
            </w:r>
          </w:p>
        </w:tc>
        <w:tc>
          <w:tcPr>
            <w:tcW w:w="1872" w:type="dxa"/>
            <w:vAlign w:val="center"/>
          </w:tcPr>
          <w:p w14:paraId="00001273"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72" w:type="dxa"/>
            <w:vAlign w:val="center"/>
          </w:tcPr>
          <w:p w14:paraId="00001274"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7" w:type="dxa"/>
            <w:vAlign w:val="center"/>
          </w:tcPr>
          <w:p w14:paraId="00001275"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c>
          <w:tcPr>
            <w:tcW w:w="1862" w:type="dxa"/>
            <w:vAlign w:val="center"/>
          </w:tcPr>
          <w:p w14:paraId="00001276"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r>
      <w:tr w:rsidR="00DA1E0F" w:rsidRPr="005315E3" w14:paraId="10BBAD24" w14:textId="77777777" w:rsidTr="00820738">
        <w:trPr>
          <w:trHeight w:val="1169"/>
        </w:trPr>
        <w:tc>
          <w:tcPr>
            <w:tcW w:w="1877" w:type="dxa"/>
          </w:tcPr>
          <w:p w14:paraId="00001277"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Phân tích thiết kế thành phần ứng dụng</w:t>
            </w:r>
          </w:p>
        </w:tc>
        <w:tc>
          <w:tcPr>
            <w:tcW w:w="1872" w:type="dxa"/>
            <w:vAlign w:val="center"/>
          </w:tcPr>
          <w:p w14:paraId="00001278"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72" w:type="dxa"/>
            <w:vAlign w:val="center"/>
          </w:tcPr>
          <w:p w14:paraId="00001279"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c>
          <w:tcPr>
            <w:tcW w:w="1867" w:type="dxa"/>
            <w:vAlign w:val="center"/>
          </w:tcPr>
          <w:p w14:paraId="0000127A"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c>
          <w:tcPr>
            <w:tcW w:w="1862" w:type="dxa"/>
            <w:vAlign w:val="center"/>
          </w:tcPr>
          <w:p w14:paraId="0000127B"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r>
      <w:tr w:rsidR="00DA1E0F" w:rsidRPr="005315E3" w14:paraId="0AEE06B0" w14:textId="77777777" w:rsidTr="00820738">
        <w:trPr>
          <w:trHeight w:val="1061"/>
        </w:trPr>
        <w:tc>
          <w:tcPr>
            <w:tcW w:w="1877" w:type="dxa"/>
          </w:tcPr>
          <w:p w14:paraId="0000127C"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Thiết kế ERD, mô hình dữ liệu quan hệ</w:t>
            </w:r>
          </w:p>
        </w:tc>
        <w:tc>
          <w:tcPr>
            <w:tcW w:w="1872" w:type="dxa"/>
            <w:vAlign w:val="center"/>
          </w:tcPr>
          <w:p w14:paraId="0000127D"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72" w:type="dxa"/>
            <w:vAlign w:val="center"/>
          </w:tcPr>
          <w:p w14:paraId="0000127E"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7" w:type="dxa"/>
            <w:vAlign w:val="center"/>
          </w:tcPr>
          <w:p w14:paraId="0000127F"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2" w:type="dxa"/>
            <w:vAlign w:val="center"/>
          </w:tcPr>
          <w:p w14:paraId="00001280"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r>
      <w:tr w:rsidR="00DA1E0F" w:rsidRPr="005315E3" w14:paraId="688341C9" w14:textId="77777777" w:rsidTr="00820738">
        <w:trPr>
          <w:trHeight w:val="440"/>
        </w:trPr>
        <w:tc>
          <w:tcPr>
            <w:tcW w:w="1877" w:type="dxa"/>
          </w:tcPr>
          <w:p w14:paraId="00001281"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Thiết kế CSDL</w:t>
            </w:r>
          </w:p>
        </w:tc>
        <w:tc>
          <w:tcPr>
            <w:tcW w:w="1872" w:type="dxa"/>
            <w:vAlign w:val="center"/>
          </w:tcPr>
          <w:p w14:paraId="00001282"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72" w:type="dxa"/>
            <w:vAlign w:val="center"/>
          </w:tcPr>
          <w:p w14:paraId="00001283"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7" w:type="dxa"/>
            <w:vAlign w:val="center"/>
          </w:tcPr>
          <w:p w14:paraId="00001284"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2" w:type="dxa"/>
            <w:vAlign w:val="center"/>
          </w:tcPr>
          <w:p w14:paraId="00001285"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r>
      <w:tr w:rsidR="00DA1E0F" w:rsidRPr="005315E3" w14:paraId="0E7FB089" w14:textId="77777777" w:rsidTr="00820738">
        <w:trPr>
          <w:trHeight w:val="440"/>
        </w:trPr>
        <w:tc>
          <w:tcPr>
            <w:tcW w:w="1877" w:type="dxa"/>
          </w:tcPr>
          <w:p w14:paraId="00001286"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Xử lý giao diện</w:t>
            </w:r>
          </w:p>
        </w:tc>
        <w:tc>
          <w:tcPr>
            <w:tcW w:w="1872" w:type="dxa"/>
            <w:vAlign w:val="center"/>
          </w:tcPr>
          <w:p w14:paraId="00001287"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72" w:type="dxa"/>
            <w:vAlign w:val="center"/>
          </w:tcPr>
          <w:p w14:paraId="00001288"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c>
          <w:tcPr>
            <w:tcW w:w="1867" w:type="dxa"/>
            <w:vAlign w:val="center"/>
          </w:tcPr>
          <w:p w14:paraId="00001289"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c>
          <w:tcPr>
            <w:tcW w:w="1862" w:type="dxa"/>
            <w:vAlign w:val="center"/>
          </w:tcPr>
          <w:p w14:paraId="0000128A"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r>
      <w:tr w:rsidR="00DA1E0F" w:rsidRPr="005315E3" w14:paraId="53A43C8E" w14:textId="77777777" w:rsidTr="00820738">
        <w:trPr>
          <w:trHeight w:val="440"/>
        </w:trPr>
        <w:tc>
          <w:tcPr>
            <w:tcW w:w="1877" w:type="dxa"/>
          </w:tcPr>
          <w:p w14:paraId="0000128B"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Lập trình </w:t>
            </w:r>
          </w:p>
        </w:tc>
        <w:tc>
          <w:tcPr>
            <w:tcW w:w="1872" w:type="dxa"/>
            <w:vAlign w:val="center"/>
          </w:tcPr>
          <w:p w14:paraId="0000128C"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72" w:type="dxa"/>
            <w:vAlign w:val="center"/>
          </w:tcPr>
          <w:p w14:paraId="0000128D"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7" w:type="dxa"/>
            <w:vAlign w:val="center"/>
          </w:tcPr>
          <w:p w14:paraId="0000128E"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2" w:type="dxa"/>
            <w:vAlign w:val="center"/>
          </w:tcPr>
          <w:p w14:paraId="0000128F"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r>
      <w:tr w:rsidR="00DA1E0F" w:rsidRPr="005315E3" w14:paraId="5EB3E3AF" w14:textId="77777777" w:rsidTr="00820738">
        <w:trPr>
          <w:trHeight w:val="530"/>
        </w:trPr>
        <w:tc>
          <w:tcPr>
            <w:tcW w:w="1877" w:type="dxa"/>
          </w:tcPr>
          <w:p w14:paraId="00001290"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iReport </w:t>
            </w:r>
          </w:p>
        </w:tc>
        <w:tc>
          <w:tcPr>
            <w:tcW w:w="1872" w:type="dxa"/>
            <w:vAlign w:val="center"/>
          </w:tcPr>
          <w:p w14:paraId="00001291"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72" w:type="dxa"/>
            <w:vAlign w:val="center"/>
          </w:tcPr>
          <w:p w14:paraId="00001292"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7" w:type="dxa"/>
            <w:vAlign w:val="center"/>
          </w:tcPr>
          <w:p w14:paraId="00001293"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2" w:type="dxa"/>
            <w:vAlign w:val="center"/>
          </w:tcPr>
          <w:p w14:paraId="00001294"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r>
      <w:tr w:rsidR="00DA1E0F" w:rsidRPr="005315E3" w14:paraId="36329115" w14:textId="77777777" w:rsidTr="00820738">
        <w:trPr>
          <w:trHeight w:val="620"/>
        </w:trPr>
        <w:tc>
          <w:tcPr>
            <w:tcW w:w="1877" w:type="dxa"/>
          </w:tcPr>
          <w:p w14:paraId="00001295"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Test chức năng</w:t>
            </w:r>
          </w:p>
        </w:tc>
        <w:tc>
          <w:tcPr>
            <w:tcW w:w="1872" w:type="dxa"/>
            <w:vAlign w:val="center"/>
          </w:tcPr>
          <w:p w14:paraId="00001296"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72" w:type="dxa"/>
            <w:vAlign w:val="center"/>
          </w:tcPr>
          <w:p w14:paraId="00001297"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c>
          <w:tcPr>
            <w:tcW w:w="1867" w:type="dxa"/>
            <w:vAlign w:val="center"/>
          </w:tcPr>
          <w:p w14:paraId="00001298"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c>
          <w:tcPr>
            <w:tcW w:w="1862" w:type="dxa"/>
            <w:vAlign w:val="center"/>
          </w:tcPr>
          <w:p w14:paraId="00001299"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r>
      <w:tr w:rsidR="00DA1E0F" w:rsidRPr="005315E3" w14:paraId="4CF4AAAB" w14:textId="77777777" w:rsidTr="00820738">
        <w:tc>
          <w:tcPr>
            <w:tcW w:w="1877" w:type="dxa"/>
          </w:tcPr>
          <w:p w14:paraId="0000129A" w14:textId="77777777" w:rsidR="00DA1E0F" w:rsidRPr="005315E3" w:rsidRDefault="00735C55" w:rsidP="00820738">
            <w:pPr>
              <w:spacing w:before="41"/>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Soạn và chỉnh sửa báo cáo</w:t>
            </w:r>
          </w:p>
        </w:tc>
        <w:tc>
          <w:tcPr>
            <w:tcW w:w="1872" w:type="dxa"/>
            <w:vAlign w:val="center"/>
          </w:tcPr>
          <w:p w14:paraId="0000129B"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c>
          <w:tcPr>
            <w:tcW w:w="1872" w:type="dxa"/>
            <w:vAlign w:val="center"/>
          </w:tcPr>
          <w:p w14:paraId="0000129C"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7" w:type="dxa"/>
            <w:vAlign w:val="center"/>
          </w:tcPr>
          <w:p w14:paraId="0000129D" w14:textId="77777777" w:rsidR="00DA1E0F" w:rsidRPr="005315E3" w:rsidRDefault="00735C55" w:rsidP="00820738">
            <w:pPr>
              <w:spacing w:before="41"/>
              <w:jc w:val="center"/>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X</w:t>
            </w:r>
          </w:p>
        </w:tc>
        <w:tc>
          <w:tcPr>
            <w:tcW w:w="1862" w:type="dxa"/>
            <w:vAlign w:val="center"/>
          </w:tcPr>
          <w:p w14:paraId="0000129E" w14:textId="77777777" w:rsidR="00DA1E0F" w:rsidRPr="005315E3" w:rsidRDefault="00DA1E0F" w:rsidP="00820738">
            <w:pPr>
              <w:spacing w:before="41"/>
              <w:jc w:val="center"/>
              <w:rPr>
                <w:rFonts w:ascii="Times New Roman" w:eastAsia="Times New Roman" w:hAnsi="Times New Roman" w:cs="Times New Roman"/>
                <w:color w:val="000000"/>
                <w:sz w:val="26"/>
                <w:szCs w:val="26"/>
              </w:rPr>
            </w:pPr>
          </w:p>
        </w:tc>
      </w:tr>
    </w:tbl>
    <w:p w14:paraId="0000129F" w14:textId="77777777" w:rsidR="00DA1E0F" w:rsidRPr="005315E3" w:rsidRDefault="00DA1E0F" w:rsidP="00643281">
      <w:pPr>
        <w:spacing w:before="41" w:after="0" w:line="240" w:lineRule="auto"/>
        <w:jc w:val="both"/>
        <w:rPr>
          <w:rFonts w:ascii="Times New Roman" w:eastAsia="Times New Roman" w:hAnsi="Times New Roman" w:cs="Times New Roman"/>
          <w:b/>
          <w:color w:val="000000"/>
          <w:sz w:val="32"/>
          <w:szCs w:val="32"/>
        </w:rPr>
      </w:pPr>
    </w:p>
    <w:p w14:paraId="000012A0" w14:textId="77777777" w:rsidR="00DA1E0F" w:rsidRPr="005315E3" w:rsidRDefault="00DA1E0F" w:rsidP="00643281">
      <w:pPr>
        <w:spacing w:before="41" w:after="0" w:line="240" w:lineRule="auto"/>
        <w:jc w:val="both"/>
        <w:rPr>
          <w:rFonts w:ascii="Times New Roman" w:eastAsia="Times New Roman" w:hAnsi="Times New Roman" w:cs="Times New Roman"/>
          <w:b/>
          <w:color w:val="000000"/>
          <w:sz w:val="32"/>
          <w:szCs w:val="32"/>
        </w:rPr>
      </w:pPr>
    </w:p>
    <w:p w14:paraId="000012A1" w14:textId="77777777" w:rsidR="00DA1E0F" w:rsidRPr="005315E3" w:rsidRDefault="00DA1E0F" w:rsidP="00643281">
      <w:pPr>
        <w:spacing w:before="41" w:after="0" w:line="240" w:lineRule="auto"/>
        <w:jc w:val="both"/>
        <w:rPr>
          <w:rFonts w:ascii="Times New Roman" w:eastAsia="Times New Roman" w:hAnsi="Times New Roman" w:cs="Times New Roman"/>
          <w:b/>
          <w:color w:val="000000"/>
          <w:sz w:val="32"/>
          <w:szCs w:val="32"/>
        </w:rPr>
      </w:pPr>
    </w:p>
    <w:p w14:paraId="000012A2" w14:textId="77777777" w:rsidR="00DA1E0F" w:rsidRPr="005315E3" w:rsidRDefault="00DA1E0F" w:rsidP="00643281">
      <w:pPr>
        <w:spacing w:before="41" w:after="0" w:line="240" w:lineRule="auto"/>
        <w:jc w:val="both"/>
        <w:rPr>
          <w:rFonts w:ascii="Times New Roman" w:eastAsia="Times New Roman" w:hAnsi="Times New Roman" w:cs="Times New Roman"/>
          <w:b/>
          <w:color w:val="000000"/>
          <w:sz w:val="32"/>
          <w:szCs w:val="32"/>
        </w:rPr>
      </w:pPr>
    </w:p>
    <w:p w14:paraId="000012A7" w14:textId="77777777" w:rsidR="00DA1E0F" w:rsidRPr="005315E3" w:rsidRDefault="00DA1E0F" w:rsidP="00643281">
      <w:pPr>
        <w:spacing w:before="41" w:after="0" w:line="240" w:lineRule="auto"/>
        <w:jc w:val="both"/>
        <w:rPr>
          <w:rFonts w:ascii="Times New Roman" w:eastAsia="Times New Roman" w:hAnsi="Times New Roman" w:cs="Times New Roman"/>
          <w:b/>
          <w:color w:val="000000"/>
          <w:sz w:val="32"/>
          <w:szCs w:val="32"/>
        </w:rPr>
      </w:pPr>
    </w:p>
    <w:p w14:paraId="000012A8" w14:textId="77777777" w:rsidR="00DA1E0F" w:rsidRPr="005315E3" w:rsidRDefault="00735C55" w:rsidP="00820738">
      <w:pPr>
        <w:spacing w:before="41" w:after="0" w:line="240" w:lineRule="auto"/>
        <w:jc w:val="center"/>
        <w:rPr>
          <w:rFonts w:ascii="Times New Roman" w:eastAsia="Times New Roman" w:hAnsi="Times New Roman" w:cs="Times New Roman"/>
          <w:b/>
          <w:color w:val="000000"/>
          <w:sz w:val="32"/>
          <w:szCs w:val="32"/>
        </w:rPr>
      </w:pPr>
      <w:r w:rsidRPr="005315E3">
        <w:rPr>
          <w:rFonts w:ascii="Times New Roman" w:eastAsia="Times New Roman" w:hAnsi="Times New Roman" w:cs="Times New Roman"/>
          <w:b/>
          <w:color w:val="000000"/>
          <w:sz w:val="32"/>
          <w:szCs w:val="32"/>
        </w:rPr>
        <w:t>PHỤ LỤC 2: TÀI LIỆU THAM KHẢO</w:t>
      </w:r>
    </w:p>
    <w:p w14:paraId="000012A9" w14:textId="77777777" w:rsidR="00DA1E0F" w:rsidRPr="005315E3" w:rsidRDefault="00DA1E0F" w:rsidP="00643281">
      <w:pPr>
        <w:spacing w:before="41" w:after="0" w:line="240" w:lineRule="auto"/>
        <w:jc w:val="both"/>
        <w:rPr>
          <w:rFonts w:ascii="Times New Roman" w:eastAsia="Times New Roman" w:hAnsi="Times New Roman" w:cs="Times New Roman"/>
          <w:color w:val="000000"/>
          <w:sz w:val="26"/>
          <w:szCs w:val="26"/>
        </w:rPr>
      </w:pPr>
    </w:p>
    <w:p w14:paraId="000012AA" w14:textId="3A94DF6F" w:rsidR="00DA1E0F" w:rsidRPr="005315E3" w:rsidRDefault="00735C55" w:rsidP="00643281">
      <w:pPr>
        <w:numPr>
          <w:ilvl w:val="1"/>
          <w:numId w:val="12"/>
        </w:numPr>
        <w:pBdr>
          <w:top w:val="nil"/>
          <w:left w:val="nil"/>
          <w:bottom w:val="nil"/>
          <w:right w:val="nil"/>
          <w:between w:val="nil"/>
        </w:pBdr>
        <w:spacing w:before="41" w:after="0" w:line="240" w:lineRule="auto"/>
        <w:ind w:hanging="129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 xml:space="preserve">Các slide môn Phân tích thiết kế hệ thống thông tin của khoa Hệ thống thông </w:t>
      </w:r>
      <w:r w:rsidR="009155B0" w:rsidRPr="005315E3">
        <w:rPr>
          <w:rFonts w:ascii="Times New Roman" w:eastAsia="Times New Roman" w:hAnsi="Times New Roman" w:cs="Times New Roman"/>
          <w:color w:val="000000"/>
          <w:sz w:val="26"/>
          <w:szCs w:val="26"/>
        </w:rPr>
        <w:t>tin.</w:t>
      </w:r>
    </w:p>
    <w:p w14:paraId="000012AB" w14:textId="77777777" w:rsidR="00DA1E0F" w:rsidRPr="005315E3" w:rsidRDefault="00735C55" w:rsidP="00643281">
      <w:pPr>
        <w:numPr>
          <w:ilvl w:val="1"/>
          <w:numId w:val="12"/>
        </w:numPr>
        <w:pBdr>
          <w:top w:val="nil"/>
          <w:left w:val="nil"/>
          <w:bottom w:val="nil"/>
          <w:right w:val="nil"/>
          <w:between w:val="nil"/>
        </w:pBdr>
        <w:spacing w:after="0" w:line="240" w:lineRule="auto"/>
        <w:ind w:hanging="129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Giáo tình môn Phân tích thiết kế hệ thống thông tin – Biên soạn: (TS.CAO THỊ NHẠN, ThS.NGUYỄN ĐÌNH LOAN PHƯƠNG)</w:t>
      </w:r>
    </w:p>
    <w:p w14:paraId="000012AC" w14:textId="77777777" w:rsidR="00DA1E0F" w:rsidRPr="005315E3" w:rsidRDefault="00735C55" w:rsidP="00643281">
      <w:pPr>
        <w:numPr>
          <w:ilvl w:val="1"/>
          <w:numId w:val="12"/>
        </w:numPr>
        <w:pBdr>
          <w:top w:val="nil"/>
          <w:left w:val="nil"/>
          <w:bottom w:val="nil"/>
          <w:right w:val="nil"/>
          <w:between w:val="nil"/>
        </w:pBdr>
        <w:spacing w:after="0" w:line="240" w:lineRule="auto"/>
        <w:ind w:hanging="1298"/>
        <w:jc w:val="both"/>
        <w:rPr>
          <w:rFonts w:ascii="Times New Roman" w:eastAsia="Times New Roman" w:hAnsi="Times New Roman" w:cs="Times New Roman"/>
          <w:color w:val="000000"/>
          <w:sz w:val="26"/>
          <w:szCs w:val="26"/>
        </w:rPr>
      </w:pPr>
      <w:r w:rsidRPr="005315E3">
        <w:rPr>
          <w:rFonts w:ascii="Times New Roman" w:eastAsia="Times New Roman" w:hAnsi="Times New Roman" w:cs="Times New Roman"/>
          <w:color w:val="000000"/>
          <w:sz w:val="26"/>
          <w:szCs w:val="26"/>
        </w:rPr>
        <w:t>Tài liệu về môn học Java</w:t>
      </w:r>
    </w:p>
    <w:p w14:paraId="000012AD" w14:textId="77777777" w:rsidR="00DA1E0F" w:rsidRPr="005315E3" w:rsidRDefault="00DA1E0F" w:rsidP="00820738">
      <w:pPr>
        <w:pStyle w:val="Heading1"/>
        <w:numPr>
          <w:ilvl w:val="0"/>
          <w:numId w:val="0"/>
        </w:numPr>
      </w:pPr>
    </w:p>
    <w:p w14:paraId="000012AE" w14:textId="350E563E" w:rsidR="00DA1E0F" w:rsidRPr="005315E3" w:rsidRDefault="00735C55" w:rsidP="00820738">
      <w:pPr>
        <w:rPr>
          <w:rFonts w:ascii="Times New Roman" w:hAnsi="Times New Roman" w:cs="Times New Roman"/>
        </w:rPr>
      </w:pPr>
      <w:r w:rsidRPr="005315E3">
        <w:rPr>
          <w:rFonts w:ascii="Times New Roman" w:hAnsi="Times New Roman" w:cs="Times New Roman"/>
          <w:sz w:val="24"/>
          <w:szCs w:val="24"/>
        </w:rPr>
        <w:t xml:space="preserve">Link file </w:t>
      </w:r>
      <w:r w:rsidR="009155B0" w:rsidRPr="005315E3">
        <w:rPr>
          <w:rFonts w:ascii="Times New Roman" w:hAnsi="Times New Roman" w:cs="Times New Roman"/>
          <w:sz w:val="24"/>
          <w:szCs w:val="24"/>
        </w:rPr>
        <w:t>nộp:</w:t>
      </w:r>
      <w:r w:rsidRPr="005315E3">
        <w:rPr>
          <w:rFonts w:ascii="Times New Roman" w:hAnsi="Times New Roman" w:cs="Times New Roman"/>
        </w:rPr>
        <w:t xml:space="preserve"> </w:t>
      </w:r>
      <w:hyperlink r:id="rId121">
        <w:r w:rsidRPr="005315E3">
          <w:rPr>
            <w:rFonts w:ascii="Times New Roman" w:hAnsi="Times New Roman" w:cs="Times New Roman"/>
            <w:color w:val="0563C1"/>
            <w:u w:val="single"/>
          </w:rPr>
          <w:t>https://drive.</w:t>
        </w:r>
        <w:r w:rsidRPr="005315E3">
          <w:rPr>
            <w:rFonts w:ascii="Times New Roman" w:hAnsi="Times New Roman" w:cs="Times New Roman"/>
            <w:color w:val="0563C1"/>
            <w:u w:val="single"/>
          </w:rPr>
          <w:t>g</w:t>
        </w:r>
        <w:r w:rsidRPr="005315E3">
          <w:rPr>
            <w:rFonts w:ascii="Times New Roman" w:hAnsi="Times New Roman" w:cs="Times New Roman"/>
            <w:color w:val="0563C1"/>
            <w:u w:val="single"/>
          </w:rPr>
          <w:t>oogle.com/drive/folders/12vt1MEtyaPo0m2bXYwIE--C2N4t2gBVs?usp=sharing</w:t>
        </w:r>
      </w:hyperlink>
    </w:p>
    <w:sectPr w:rsidR="00DA1E0F" w:rsidRPr="005315E3" w:rsidSect="005315E3">
      <w:footerReference w:type="default" r:id="rId122"/>
      <w:headerReference w:type="first" r:id="rId123"/>
      <w:footerReference w:type="first" r:id="rId124"/>
      <w:pgSz w:w="12240" w:h="15840"/>
      <w:pgMar w:top="1440" w:right="1440" w:bottom="1440" w:left="1440" w:header="851" w:footer="85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165CBD" w14:textId="77777777" w:rsidR="00000000" w:rsidRDefault="00735C55">
      <w:pPr>
        <w:spacing w:after="0" w:line="240" w:lineRule="auto"/>
      </w:pPr>
      <w:r>
        <w:separator/>
      </w:r>
    </w:p>
  </w:endnote>
  <w:endnote w:type="continuationSeparator" w:id="0">
    <w:p w14:paraId="233B8133" w14:textId="77777777" w:rsidR="00000000" w:rsidRDefault="00735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12B2" w14:textId="77777777" w:rsidR="00DA1E0F" w:rsidRDefault="00DA1E0F">
    <w:pPr>
      <w:pBdr>
        <w:top w:val="nil"/>
        <w:left w:val="nil"/>
        <w:bottom w:val="nil"/>
        <w:right w:val="nil"/>
        <w:between w:val="nil"/>
      </w:pBdr>
      <w:tabs>
        <w:tab w:val="center" w:pos="4680"/>
        <w:tab w:val="right" w:pos="9360"/>
      </w:tabs>
      <w:spacing w:after="0" w:line="240" w:lineRule="auto"/>
      <w:jc w:val="right"/>
      <w:rPr>
        <w:color w:val="000000"/>
      </w:rPr>
    </w:pPr>
  </w:p>
  <w:p w14:paraId="000012B3" w14:textId="77777777" w:rsidR="00DA1E0F" w:rsidRDefault="00DA1E0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12B4" w14:textId="77777777" w:rsidR="00DA1E0F" w:rsidRDefault="00DA1E0F">
    <w:pPr>
      <w:pBdr>
        <w:top w:val="nil"/>
        <w:left w:val="nil"/>
        <w:bottom w:val="nil"/>
        <w:right w:val="nil"/>
        <w:between w:val="nil"/>
      </w:pBdr>
      <w:tabs>
        <w:tab w:val="center" w:pos="4680"/>
        <w:tab w:val="right" w:pos="9360"/>
      </w:tabs>
      <w:spacing w:after="0" w:line="240" w:lineRule="auto"/>
      <w:jc w:val="right"/>
      <w:rPr>
        <w:color w:val="000000"/>
      </w:rPr>
    </w:pPr>
  </w:p>
  <w:p w14:paraId="000012B5" w14:textId="77777777" w:rsidR="00DA1E0F" w:rsidRDefault="00DA1E0F">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12B8" w14:textId="4A718F0C" w:rsidR="00DA1E0F" w:rsidRDefault="00735C55">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43281">
      <w:rPr>
        <w:noProof/>
        <w:color w:val="000000"/>
      </w:rPr>
      <w:t>1</w:t>
    </w:r>
    <w:r>
      <w:rPr>
        <w:color w:val="000000"/>
      </w:rPr>
      <w:fldChar w:fldCharType="end"/>
    </w:r>
  </w:p>
  <w:p w14:paraId="000012B9" w14:textId="77777777" w:rsidR="00DA1E0F" w:rsidRDefault="00DA1E0F">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12B6" w14:textId="77777777" w:rsidR="00DA1E0F" w:rsidRDefault="00735C55">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12B7" w14:textId="77777777" w:rsidR="00DA1E0F" w:rsidRDefault="00DA1E0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61E31C" w14:textId="77777777" w:rsidR="00000000" w:rsidRDefault="00735C55">
      <w:pPr>
        <w:spacing w:after="0" w:line="240" w:lineRule="auto"/>
      </w:pPr>
      <w:r>
        <w:separator/>
      </w:r>
    </w:p>
  </w:footnote>
  <w:footnote w:type="continuationSeparator" w:id="0">
    <w:p w14:paraId="38926C73" w14:textId="77777777" w:rsidR="00000000" w:rsidRDefault="00735C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12AF" w14:textId="77777777" w:rsidR="00DA1E0F" w:rsidRDefault="00735C55">
    <w:pPr>
      <w:pBdr>
        <w:top w:val="nil"/>
        <w:left w:val="nil"/>
        <w:bottom w:val="nil"/>
        <w:right w:val="nil"/>
        <w:between w:val="nil"/>
      </w:pBdr>
      <w:tabs>
        <w:tab w:val="center" w:pos="4680"/>
        <w:tab w:val="right" w:pos="9360"/>
      </w:tabs>
      <w:spacing w:after="0" w:line="240" w:lineRule="auto"/>
      <w:ind w:left="-709"/>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Lớp IS201.L21                                                                  </w:t>
    </w:r>
    <w:r>
      <w:rPr>
        <w:rFonts w:ascii="Times New Roman" w:eastAsia="Times New Roman" w:hAnsi="Times New Roman" w:cs="Times New Roman"/>
        <w:i/>
        <w:color w:val="000000"/>
        <w:sz w:val="26"/>
        <w:szCs w:val="26"/>
      </w:rPr>
      <w:tab/>
      <w:t xml:space="preserve">        GVHD: ThS.Đỗ Thị Minh Phụng</w:t>
    </w:r>
  </w:p>
  <w:p w14:paraId="000012B0" w14:textId="77777777" w:rsidR="00DA1E0F" w:rsidRDefault="00DA1E0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12B1" w14:textId="77777777" w:rsidR="00DA1E0F" w:rsidRDefault="00DA1E0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D2255"/>
    <w:multiLevelType w:val="multilevel"/>
    <w:tmpl w:val="B052DC54"/>
    <w:lvl w:ilvl="0">
      <w:start w:val="2"/>
      <w:numFmt w:val="bullet"/>
      <w:lvlText w:val="-"/>
      <w:lvlJc w:val="left"/>
      <w:pPr>
        <w:ind w:left="720" w:hanging="360"/>
      </w:pPr>
      <w:rPr>
        <w:rFonts w:ascii="Times New Roman" w:eastAsia="Times New Roman" w:hAnsi="Times New Roman" w:cs="Times New Roman"/>
        <w:i/>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1C61DA"/>
    <w:multiLevelType w:val="multilevel"/>
    <w:tmpl w:val="7A7A0182"/>
    <w:lvl w:ilvl="0">
      <w:start w:val="5"/>
      <w:numFmt w:val="decimal"/>
      <w:lvlText w:val="%1"/>
      <w:lvlJc w:val="left"/>
      <w:pPr>
        <w:ind w:left="855" w:hanging="855"/>
      </w:pPr>
      <w:rPr>
        <w:sz w:val="26"/>
        <w:szCs w:val="26"/>
      </w:rPr>
    </w:lvl>
    <w:lvl w:ilvl="1">
      <w:start w:val="2"/>
      <w:numFmt w:val="decimal"/>
      <w:lvlText w:val="%1.%2"/>
      <w:lvlJc w:val="left"/>
      <w:pPr>
        <w:ind w:left="855" w:hanging="855"/>
      </w:pPr>
      <w:rPr>
        <w:sz w:val="26"/>
        <w:szCs w:val="26"/>
      </w:rPr>
    </w:lvl>
    <w:lvl w:ilvl="2">
      <w:start w:val="2"/>
      <w:numFmt w:val="decimal"/>
      <w:lvlText w:val="%1.%2.%3"/>
      <w:lvlJc w:val="left"/>
      <w:pPr>
        <w:ind w:left="855" w:hanging="855"/>
      </w:pPr>
      <w:rPr>
        <w:sz w:val="26"/>
        <w:szCs w:val="26"/>
      </w:rPr>
    </w:lvl>
    <w:lvl w:ilvl="3">
      <w:start w:val="12"/>
      <w:numFmt w:val="decimal"/>
      <w:lvlText w:val="%1.%2.%3.%4"/>
      <w:lvlJc w:val="left"/>
      <w:pPr>
        <w:ind w:left="855" w:hanging="855"/>
      </w:pPr>
      <w:rPr>
        <w:sz w:val="26"/>
        <w:szCs w:val="26"/>
      </w:rPr>
    </w:lvl>
    <w:lvl w:ilvl="4">
      <w:start w:val="1"/>
      <w:numFmt w:val="decimal"/>
      <w:lvlText w:val="%1.%2.%3.%4.%5"/>
      <w:lvlJc w:val="left"/>
      <w:pPr>
        <w:ind w:left="1080" w:hanging="1080"/>
      </w:pPr>
      <w:rPr>
        <w:sz w:val="26"/>
        <w:szCs w:val="26"/>
      </w:rPr>
    </w:lvl>
    <w:lvl w:ilvl="5">
      <w:start w:val="1"/>
      <w:numFmt w:val="decimal"/>
      <w:lvlText w:val="%1.%2.%3.%4.%5.%6"/>
      <w:lvlJc w:val="left"/>
      <w:pPr>
        <w:ind w:left="1080" w:hanging="1080"/>
      </w:pPr>
      <w:rPr>
        <w:sz w:val="26"/>
        <w:szCs w:val="26"/>
      </w:rPr>
    </w:lvl>
    <w:lvl w:ilvl="6">
      <w:start w:val="1"/>
      <w:numFmt w:val="decimal"/>
      <w:lvlText w:val="%1.%2.%3.%4.%5.%6.%7"/>
      <w:lvlJc w:val="left"/>
      <w:pPr>
        <w:ind w:left="1440" w:hanging="1440"/>
      </w:pPr>
      <w:rPr>
        <w:sz w:val="26"/>
        <w:szCs w:val="26"/>
      </w:rPr>
    </w:lvl>
    <w:lvl w:ilvl="7">
      <w:start w:val="1"/>
      <w:numFmt w:val="decimal"/>
      <w:lvlText w:val="%1.%2.%3.%4.%5.%6.%7.%8"/>
      <w:lvlJc w:val="left"/>
      <w:pPr>
        <w:ind w:left="1440" w:hanging="1440"/>
      </w:pPr>
      <w:rPr>
        <w:sz w:val="26"/>
        <w:szCs w:val="26"/>
      </w:rPr>
    </w:lvl>
    <w:lvl w:ilvl="8">
      <w:start w:val="1"/>
      <w:numFmt w:val="decimal"/>
      <w:lvlText w:val="%1.%2.%3.%4.%5.%6.%7.%8.%9"/>
      <w:lvlJc w:val="left"/>
      <w:pPr>
        <w:ind w:left="1800" w:hanging="1800"/>
      </w:pPr>
      <w:rPr>
        <w:sz w:val="26"/>
        <w:szCs w:val="26"/>
      </w:rPr>
    </w:lvl>
  </w:abstractNum>
  <w:abstractNum w:abstractNumId="2" w15:restartNumberingAfterBreak="0">
    <w:nsid w:val="075461BD"/>
    <w:multiLevelType w:val="multilevel"/>
    <w:tmpl w:val="C9A44F54"/>
    <w:lvl w:ilvl="0">
      <w:start w:val="6"/>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A3B1D60"/>
    <w:multiLevelType w:val="multilevel"/>
    <w:tmpl w:val="371695A2"/>
    <w:lvl w:ilvl="0">
      <w:start w:val="5"/>
      <w:numFmt w:val="decimal"/>
      <w:lvlText w:val="%1"/>
      <w:lvlJc w:val="left"/>
      <w:pPr>
        <w:ind w:left="525" w:hanging="525"/>
      </w:pPr>
    </w:lvl>
    <w:lvl w:ilvl="1">
      <w:start w:val="1"/>
      <w:numFmt w:val="decimal"/>
      <w:lvlText w:val="%1.%2"/>
      <w:lvlJc w:val="left"/>
      <w:pPr>
        <w:ind w:left="525" w:hanging="525"/>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0F23609B"/>
    <w:multiLevelType w:val="multilevel"/>
    <w:tmpl w:val="E25430CC"/>
    <w:lvl w:ilvl="0">
      <w:start w:val="2"/>
      <w:numFmt w:val="bullet"/>
      <w:lvlText w:val="-"/>
      <w:lvlJc w:val="left"/>
      <w:pPr>
        <w:ind w:left="720" w:hanging="360"/>
      </w:pPr>
      <w:rPr>
        <w:rFonts w:ascii="Times New Roman" w:eastAsia="Times New Roman" w:hAnsi="Times New Roman" w:cs="Times New Roman"/>
        <w:i/>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B07991"/>
    <w:multiLevelType w:val="multilevel"/>
    <w:tmpl w:val="F6FA8346"/>
    <w:lvl w:ilvl="0">
      <w:start w:val="6"/>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8C0355"/>
    <w:multiLevelType w:val="multilevel"/>
    <w:tmpl w:val="FCF62C26"/>
    <w:lvl w:ilvl="0">
      <w:start w:val="5"/>
      <w:numFmt w:val="decimal"/>
      <w:lvlText w:val="%1"/>
      <w:lvlJc w:val="left"/>
      <w:pPr>
        <w:ind w:left="855" w:hanging="855"/>
      </w:pPr>
      <w:rPr>
        <w:sz w:val="26"/>
        <w:szCs w:val="26"/>
      </w:rPr>
    </w:lvl>
    <w:lvl w:ilvl="1">
      <w:start w:val="2"/>
      <w:numFmt w:val="decimal"/>
      <w:lvlText w:val="%1.%2"/>
      <w:lvlJc w:val="left"/>
      <w:pPr>
        <w:ind w:left="1140" w:hanging="855"/>
      </w:pPr>
      <w:rPr>
        <w:sz w:val="26"/>
        <w:szCs w:val="26"/>
      </w:rPr>
    </w:lvl>
    <w:lvl w:ilvl="2">
      <w:start w:val="2"/>
      <w:numFmt w:val="decimal"/>
      <w:lvlText w:val="%1.%2.%3"/>
      <w:lvlJc w:val="left"/>
      <w:pPr>
        <w:ind w:left="1425" w:hanging="855"/>
      </w:pPr>
      <w:rPr>
        <w:sz w:val="26"/>
        <w:szCs w:val="26"/>
      </w:rPr>
    </w:lvl>
    <w:lvl w:ilvl="3">
      <w:start w:val="20"/>
      <w:numFmt w:val="decimal"/>
      <w:lvlText w:val="%1.%2.%3.%4"/>
      <w:lvlJc w:val="left"/>
      <w:pPr>
        <w:ind w:left="1710" w:hanging="855"/>
      </w:pPr>
      <w:rPr>
        <w:sz w:val="26"/>
        <w:szCs w:val="26"/>
      </w:rPr>
    </w:lvl>
    <w:lvl w:ilvl="4">
      <w:start w:val="1"/>
      <w:numFmt w:val="decimal"/>
      <w:lvlText w:val="%1.%2.%3.%4.%5"/>
      <w:lvlJc w:val="left"/>
      <w:pPr>
        <w:ind w:left="2220" w:hanging="1080"/>
      </w:pPr>
      <w:rPr>
        <w:sz w:val="26"/>
        <w:szCs w:val="26"/>
      </w:rPr>
    </w:lvl>
    <w:lvl w:ilvl="5">
      <w:start w:val="1"/>
      <w:numFmt w:val="decimal"/>
      <w:lvlText w:val="%1.%2.%3.%4.%5.%6"/>
      <w:lvlJc w:val="left"/>
      <w:pPr>
        <w:ind w:left="2505" w:hanging="1080"/>
      </w:pPr>
      <w:rPr>
        <w:sz w:val="26"/>
        <w:szCs w:val="26"/>
      </w:rPr>
    </w:lvl>
    <w:lvl w:ilvl="6">
      <w:start w:val="1"/>
      <w:numFmt w:val="decimal"/>
      <w:lvlText w:val="%1.%2.%3.%4.%5.%6.%7"/>
      <w:lvlJc w:val="left"/>
      <w:pPr>
        <w:ind w:left="3150" w:hanging="1440"/>
      </w:pPr>
      <w:rPr>
        <w:sz w:val="26"/>
        <w:szCs w:val="26"/>
      </w:rPr>
    </w:lvl>
    <w:lvl w:ilvl="7">
      <w:start w:val="1"/>
      <w:numFmt w:val="decimal"/>
      <w:lvlText w:val="%1.%2.%3.%4.%5.%6.%7.%8"/>
      <w:lvlJc w:val="left"/>
      <w:pPr>
        <w:ind w:left="3435" w:hanging="1440"/>
      </w:pPr>
      <w:rPr>
        <w:sz w:val="26"/>
        <w:szCs w:val="26"/>
      </w:rPr>
    </w:lvl>
    <w:lvl w:ilvl="8">
      <w:start w:val="1"/>
      <w:numFmt w:val="decimal"/>
      <w:lvlText w:val="%1.%2.%3.%4.%5.%6.%7.%8.%9"/>
      <w:lvlJc w:val="left"/>
      <w:pPr>
        <w:ind w:left="4080" w:hanging="1800"/>
      </w:pPr>
      <w:rPr>
        <w:sz w:val="26"/>
        <w:szCs w:val="26"/>
      </w:rPr>
    </w:lvl>
  </w:abstractNum>
  <w:abstractNum w:abstractNumId="7" w15:restartNumberingAfterBreak="0">
    <w:nsid w:val="15D26071"/>
    <w:multiLevelType w:val="multilevel"/>
    <w:tmpl w:val="42FE91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67829ED"/>
    <w:multiLevelType w:val="multilevel"/>
    <w:tmpl w:val="50A64DBE"/>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3FA544A"/>
    <w:multiLevelType w:val="multilevel"/>
    <w:tmpl w:val="CC0A1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88653FA"/>
    <w:multiLevelType w:val="multilevel"/>
    <w:tmpl w:val="AAF85DE8"/>
    <w:lvl w:ilvl="0">
      <w:start w:val="5"/>
      <w:numFmt w:val="decimal"/>
      <w:lvlText w:val="%1"/>
      <w:lvlJc w:val="left"/>
      <w:pPr>
        <w:ind w:left="720" w:hanging="720"/>
      </w:pPr>
      <w:rPr>
        <w:color w:val="000000"/>
        <w:sz w:val="26"/>
        <w:szCs w:val="26"/>
      </w:rPr>
    </w:lvl>
    <w:lvl w:ilvl="1">
      <w:start w:val="1"/>
      <w:numFmt w:val="decimal"/>
      <w:lvlText w:val="%1.%2"/>
      <w:lvlJc w:val="left"/>
      <w:pPr>
        <w:ind w:left="885" w:hanging="720"/>
      </w:pPr>
      <w:rPr>
        <w:color w:val="000000"/>
        <w:sz w:val="26"/>
        <w:szCs w:val="26"/>
      </w:rPr>
    </w:lvl>
    <w:lvl w:ilvl="2">
      <w:start w:val="2"/>
      <w:numFmt w:val="decimal"/>
      <w:lvlText w:val="%1.%2.%3"/>
      <w:lvlJc w:val="left"/>
      <w:pPr>
        <w:ind w:left="1050" w:hanging="720"/>
      </w:pPr>
      <w:rPr>
        <w:color w:val="000000"/>
        <w:sz w:val="26"/>
        <w:szCs w:val="26"/>
      </w:rPr>
    </w:lvl>
    <w:lvl w:ilvl="3">
      <w:start w:val="2"/>
      <w:numFmt w:val="decimal"/>
      <w:lvlText w:val="%1.%2.%3.%4"/>
      <w:lvlJc w:val="left"/>
      <w:pPr>
        <w:ind w:left="1215" w:hanging="720"/>
      </w:pPr>
      <w:rPr>
        <w:color w:val="000000"/>
        <w:sz w:val="26"/>
        <w:szCs w:val="26"/>
      </w:rPr>
    </w:lvl>
    <w:lvl w:ilvl="4">
      <w:start w:val="1"/>
      <w:numFmt w:val="decimal"/>
      <w:lvlText w:val="%1.%2.%3.%4.%5"/>
      <w:lvlJc w:val="left"/>
      <w:pPr>
        <w:ind w:left="1740" w:hanging="1080"/>
      </w:pPr>
      <w:rPr>
        <w:color w:val="000000"/>
        <w:sz w:val="26"/>
        <w:szCs w:val="26"/>
      </w:rPr>
    </w:lvl>
    <w:lvl w:ilvl="5">
      <w:start w:val="1"/>
      <w:numFmt w:val="decimal"/>
      <w:lvlText w:val="%1.%2.%3.%4.%5.%6"/>
      <w:lvlJc w:val="left"/>
      <w:pPr>
        <w:ind w:left="1905" w:hanging="1080"/>
      </w:pPr>
      <w:rPr>
        <w:color w:val="000000"/>
        <w:sz w:val="26"/>
        <w:szCs w:val="26"/>
      </w:rPr>
    </w:lvl>
    <w:lvl w:ilvl="6">
      <w:start w:val="1"/>
      <w:numFmt w:val="decimal"/>
      <w:lvlText w:val="%1.%2.%3.%4.%5.%6.%7"/>
      <w:lvlJc w:val="left"/>
      <w:pPr>
        <w:ind w:left="2430" w:hanging="1440"/>
      </w:pPr>
      <w:rPr>
        <w:color w:val="000000"/>
        <w:sz w:val="26"/>
        <w:szCs w:val="26"/>
      </w:rPr>
    </w:lvl>
    <w:lvl w:ilvl="7">
      <w:start w:val="1"/>
      <w:numFmt w:val="decimal"/>
      <w:lvlText w:val="%1.%2.%3.%4.%5.%6.%7.%8"/>
      <w:lvlJc w:val="left"/>
      <w:pPr>
        <w:ind w:left="2595" w:hanging="1440"/>
      </w:pPr>
      <w:rPr>
        <w:color w:val="000000"/>
        <w:sz w:val="26"/>
        <w:szCs w:val="26"/>
      </w:rPr>
    </w:lvl>
    <w:lvl w:ilvl="8">
      <w:start w:val="1"/>
      <w:numFmt w:val="decimal"/>
      <w:lvlText w:val="%1.%2.%3.%4.%5.%6.%7.%8.%9"/>
      <w:lvlJc w:val="left"/>
      <w:pPr>
        <w:ind w:left="3120" w:hanging="1800"/>
      </w:pPr>
      <w:rPr>
        <w:color w:val="000000"/>
        <w:sz w:val="26"/>
        <w:szCs w:val="26"/>
      </w:rPr>
    </w:lvl>
  </w:abstractNum>
  <w:abstractNum w:abstractNumId="11" w15:restartNumberingAfterBreak="0">
    <w:nsid w:val="2D972CED"/>
    <w:multiLevelType w:val="multilevel"/>
    <w:tmpl w:val="81401640"/>
    <w:lvl w:ilvl="0">
      <w:start w:val="4"/>
      <w:numFmt w:val="bullet"/>
      <w:lvlText w:val="-"/>
      <w:lvlJc w:val="left"/>
      <w:pPr>
        <w:ind w:left="2628" w:hanging="360"/>
      </w:pPr>
      <w:rPr>
        <w:rFonts w:ascii="Times New Roman" w:eastAsia="Times New Roman" w:hAnsi="Times New Roman" w:cs="Times New Roman"/>
      </w:rPr>
    </w:lvl>
    <w:lvl w:ilvl="1">
      <w:start w:val="1"/>
      <w:numFmt w:val="bullet"/>
      <w:lvlText w:val="̶"/>
      <w:lvlJc w:val="left"/>
      <w:pPr>
        <w:ind w:left="2574" w:hanging="360"/>
      </w:pPr>
      <w:rPr>
        <w:rFonts w:ascii="Times New Roman" w:eastAsia="Times New Roman" w:hAnsi="Times New Roman" w:cs="Times New Roman"/>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2" w15:restartNumberingAfterBreak="0">
    <w:nsid w:val="329F3337"/>
    <w:multiLevelType w:val="multilevel"/>
    <w:tmpl w:val="E930976A"/>
    <w:lvl w:ilvl="0">
      <w:start w:val="1"/>
      <w:numFmt w:val="decimal"/>
      <w:lvlText w:val="%1"/>
      <w:lvlJc w:val="left"/>
      <w:pPr>
        <w:ind w:left="390" w:hanging="390"/>
      </w:pPr>
    </w:lvl>
    <w:lvl w:ilvl="1">
      <w:start w:val="1"/>
      <w:numFmt w:val="decimal"/>
      <w:lvlText w:val="%1.%2"/>
      <w:lvlJc w:val="left"/>
      <w:pPr>
        <w:ind w:left="106" w:hanging="390"/>
      </w:pPr>
    </w:lvl>
    <w:lvl w:ilvl="2">
      <w:start w:val="1"/>
      <w:numFmt w:val="decimal"/>
      <w:lvlText w:val="%1.%2.%3"/>
      <w:lvlJc w:val="left"/>
      <w:pPr>
        <w:ind w:left="152" w:hanging="720"/>
      </w:pPr>
    </w:lvl>
    <w:lvl w:ilvl="3">
      <w:start w:val="1"/>
      <w:numFmt w:val="decimal"/>
      <w:lvlText w:val="%1.%2.%3.%4"/>
      <w:lvlJc w:val="left"/>
      <w:pPr>
        <w:ind w:left="-132" w:hanging="720"/>
      </w:pPr>
    </w:lvl>
    <w:lvl w:ilvl="4">
      <w:start w:val="1"/>
      <w:numFmt w:val="decimal"/>
      <w:lvlText w:val="%1.%2.%3.%4.%5"/>
      <w:lvlJc w:val="left"/>
      <w:pPr>
        <w:ind w:left="-56" w:hanging="1080"/>
      </w:pPr>
    </w:lvl>
    <w:lvl w:ilvl="5">
      <w:start w:val="1"/>
      <w:numFmt w:val="decimal"/>
      <w:lvlText w:val="%1.%2.%3.%4.%5.%6"/>
      <w:lvlJc w:val="left"/>
      <w:pPr>
        <w:ind w:left="20" w:hanging="1440"/>
      </w:pPr>
    </w:lvl>
    <w:lvl w:ilvl="6">
      <w:start w:val="1"/>
      <w:numFmt w:val="decimal"/>
      <w:lvlText w:val="%1.%2.%3.%4.%5.%6.%7"/>
      <w:lvlJc w:val="left"/>
      <w:pPr>
        <w:ind w:left="-264" w:hanging="1440"/>
      </w:pPr>
    </w:lvl>
    <w:lvl w:ilvl="7">
      <w:start w:val="1"/>
      <w:numFmt w:val="decimal"/>
      <w:lvlText w:val="%1.%2.%3.%4.%5.%6.%7.%8"/>
      <w:lvlJc w:val="left"/>
      <w:pPr>
        <w:ind w:left="-188" w:hanging="1800"/>
      </w:pPr>
    </w:lvl>
    <w:lvl w:ilvl="8">
      <w:start w:val="1"/>
      <w:numFmt w:val="decimal"/>
      <w:lvlText w:val="%1.%2.%3.%4.%5.%6.%7.%8.%9"/>
      <w:lvlJc w:val="left"/>
      <w:pPr>
        <w:ind w:left="-472" w:hanging="1800"/>
      </w:pPr>
    </w:lvl>
  </w:abstractNum>
  <w:abstractNum w:abstractNumId="13" w15:restartNumberingAfterBreak="0">
    <w:nsid w:val="48040141"/>
    <w:multiLevelType w:val="multilevel"/>
    <w:tmpl w:val="898AEDD4"/>
    <w:lvl w:ilvl="0">
      <w:start w:val="6"/>
      <w:numFmt w:val="decimal"/>
      <w:lvlText w:val="%1."/>
      <w:lvlJc w:val="left"/>
      <w:pPr>
        <w:ind w:left="930" w:hanging="930"/>
      </w:pPr>
      <w:rPr>
        <w:rFonts w:hint="default"/>
        <w:sz w:val="26"/>
      </w:rPr>
    </w:lvl>
    <w:lvl w:ilvl="1">
      <w:start w:val="2"/>
      <w:numFmt w:val="decimal"/>
      <w:lvlText w:val="%1.%2."/>
      <w:lvlJc w:val="left"/>
      <w:pPr>
        <w:ind w:left="930" w:hanging="930"/>
      </w:pPr>
      <w:rPr>
        <w:rFonts w:hint="default"/>
        <w:sz w:val="26"/>
      </w:rPr>
    </w:lvl>
    <w:lvl w:ilvl="2">
      <w:start w:val="2"/>
      <w:numFmt w:val="decimal"/>
      <w:lvlText w:val="%1.%2.%3."/>
      <w:lvlJc w:val="left"/>
      <w:pPr>
        <w:ind w:left="930" w:hanging="930"/>
      </w:pPr>
      <w:rPr>
        <w:rFonts w:hint="default"/>
        <w:sz w:val="26"/>
      </w:rPr>
    </w:lvl>
    <w:lvl w:ilvl="3">
      <w:start w:val="13"/>
      <w:numFmt w:val="decimal"/>
      <w:lvlText w:val="%1.%2.%3.%4."/>
      <w:lvlJc w:val="left"/>
      <w:pPr>
        <w:ind w:left="930" w:hanging="93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14" w15:restartNumberingAfterBreak="0">
    <w:nsid w:val="51545661"/>
    <w:multiLevelType w:val="multilevel"/>
    <w:tmpl w:val="105E26C0"/>
    <w:lvl w:ilvl="0">
      <w:start w:val="6"/>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7DE34A4"/>
    <w:multiLevelType w:val="multilevel"/>
    <w:tmpl w:val="4C469FD2"/>
    <w:lvl w:ilvl="0">
      <w:start w:val="6"/>
      <w:numFmt w:val="decimal"/>
      <w:lvlText w:val="%1."/>
      <w:lvlJc w:val="left"/>
      <w:pPr>
        <w:ind w:left="600" w:hanging="600"/>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62B87388"/>
    <w:multiLevelType w:val="multilevel"/>
    <w:tmpl w:val="DCC8948A"/>
    <w:lvl w:ilvl="0">
      <w:start w:val="1"/>
      <w:numFmt w:val="bullet"/>
      <w:lvlText w:val="⮚"/>
      <w:lvlJc w:val="left"/>
      <w:pPr>
        <w:ind w:left="734" w:hanging="358"/>
      </w:pPr>
      <w:rPr>
        <w:rFonts w:ascii="Noto Sans Symbols" w:eastAsia="Noto Sans Symbols" w:hAnsi="Noto Sans Symbols" w:cs="Noto Sans Symbols"/>
      </w:rPr>
    </w:lvl>
    <w:lvl w:ilvl="1">
      <w:start w:val="1"/>
      <w:numFmt w:val="bullet"/>
      <w:lvlText w:val="o"/>
      <w:lvlJc w:val="left"/>
      <w:pPr>
        <w:ind w:left="1454" w:hanging="360"/>
      </w:pPr>
      <w:rPr>
        <w:rFonts w:ascii="Courier New" w:eastAsia="Courier New" w:hAnsi="Courier New" w:cs="Courier New"/>
      </w:rPr>
    </w:lvl>
    <w:lvl w:ilvl="2">
      <w:start w:val="1"/>
      <w:numFmt w:val="bullet"/>
      <w:lvlText w:val="▪"/>
      <w:lvlJc w:val="left"/>
      <w:pPr>
        <w:ind w:left="2174" w:hanging="360"/>
      </w:pPr>
      <w:rPr>
        <w:rFonts w:ascii="Noto Sans Symbols" w:eastAsia="Noto Sans Symbols" w:hAnsi="Noto Sans Symbols" w:cs="Noto Sans Symbols"/>
      </w:rPr>
    </w:lvl>
    <w:lvl w:ilvl="3">
      <w:start w:val="1"/>
      <w:numFmt w:val="bullet"/>
      <w:lvlText w:val="●"/>
      <w:lvlJc w:val="left"/>
      <w:pPr>
        <w:ind w:left="2894" w:hanging="360"/>
      </w:pPr>
      <w:rPr>
        <w:rFonts w:ascii="Noto Sans Symbols" w:eastAsia="Noto Sans Symbols" w:hAnsi="Noto Sans Symbols" w:cs="Noto Sans Symbols"/>
      </w:rPr>
    </w:lvl>
    <w:lvl w:ilvl="4">
      <w:start w:val="1"/>
      <w:numFmt w:val="bullet"/>
      <w:lvlText w:val="o"/>
      <w:lvlJc w:val="left"/>
      <w:pPr>
        <w:ind w:left="3614" w:hanging="360"/>
      </w:pPr>
      <w:rPr>
        <w:rFonts w:ascii="Courier New" w:eastAsia="Courier New" w:hAnsi="Courier New" w:cs="Courier New"/>
      </w:rPr>
    </w:lvl>
    <w:lvl w:ilvl="5">
      <w:start w:val="1"/>
      <w:numFmt w:val="bullet"/>
      <w:lvlText w:val="▪"/>
      <w:lvlJc w:val="left"/>
      <w:pPr>
        <w:ind w:left="4334" w:hanging="360"/>
      </w:pPr>
      <w:rPr>
        <w:rFonts w:ascii="Noto Sans Symbols" w:eastAsia="Noto Sans Symbols" w:hAnsi="Noto Sans Symbols" w:cs="Noto Sans Symbols"/>
      </w:rPr>
    </w:lvl>
    <w:lvl w:ilvl="6">
      <w:start w:val="1"/>
      <w:numFmt w:val="bullet"/>
      <w:lvlText w:val="●"/>
      <w:lvlJc w:val="left"/>
      <w:pPr>
        <w:ind w:left="5054" w:hanging="360"/>
      </w:pPr>
      <w:rPr>
        <w:rFonts w:ascii="Noto Sans Symbols" w:eastAsia="Noto Sans Symbols" w:hAnsi="Noto Sans Symbols" w:cs="Noto Sans Symbols"/>
      </w:rPr>
    </w:lvl>
    <w:lvl w:ilvl="7">
      <w:start w:val="1"/>
      <w:numFmt w:val="bullet"/>
      <w:lvlText w:val="o"/>
      <w:lvlJc w:val="left"/>
      <w:pPr>
        <w:ind w:left="5774" w:hanging="360"/>
      </w:pPr>
      <w:rPr>
        <w:rFonts w:ascii="Courier New" w:eastAsia="Courier New" w:hAnsi="Courier New" w:cs="Courier New"/>
      </w:rPr>
    </w:lvl>
    <w:lvl w:ilvl="8">
      <w:start w:val="1"/>
      <w:numFmt w:val="bullet"/>
      <w:lvlText w:val="▪"/>
      <w:lvlJc w:val="left"/>
      <w:pPr>
        <w:ind w:left="6494" w:hanging="360"/>
      </w:pPr>
      <w:rPr>
        <w:rFonts w:ascii="Noto Sans Symbols" w:eastAsia="Noto Sans Symbols" w:hAnsi="Noto Sans Symbols" w:cs="Noto Sans Symbols"/>
      </w:rPr>
    </w:lvl>
  </w:abstractNum>
  <w:abstractNum w:abstractNumId="17" w15:restartNumberingAfterBreak="0">
    <w:nsid w:val="6D6346E3"/>
    <w:multiLevelType w:val="multilevel"/>
    <w:tmpl w:val="843ED938"/>
    <w:lvl w:ilvl="0">
      <w:start w:val="1"/>
      <w:numFmt w:val="bullet"/>
      <w:lvlText w:val="-"/>
      <w:lvlJc w:val="left"/>
      <w:pPr>
        <w:ind w:left="-207" w:hanging="360"/>
      </w:pPr>
      <w:rPr>
        <w:rFonts w:ascii="Times New Roman" w:eastAsia="Times New Roman" w:hAnsi="Times New Roman" w:cs="Times New Roman"/>
      </w:rPr>
    </w:lvl>
    <w:lvl w:ilvl="1">
      <w:start w:val="1"/>
      <w:numFmt w:val="bullet"/>
      <w:lvlText w:val="o"/>
      <w:lvlJc w:val="left"/>
      <w:pPr>
        <w:ind w:left="513" w:hanging="360"/>
      </w:pPr>
      <w:rPr>
        <w:rFonts w:ascii="Courier New" w:eastAsia="Courier New" w:hAnsi="Courier New" w:cs="Courier New"/>
      </w:rPr>
    </w:lvl>
    <w:lvl w:ilvl="2">
      <w:start w:val="1"/>
      <w:numFmt w:val="bullet"/>
      <w:lvlText w:val="▪"/>
      <w:lvlJc w:val="left"/>
      <w:pPr>
        <w:ind w:left="1233" w:hanging="360"/>
      </w:pPr>
      <w:rPr>
        <w:rFonts w:ascii="Noto Sans Symbols" w:eastAsia="Noto Sans Symbols" w:hAnsi="Noto Sans Symbols" w:cs="Noto Sans Symbols"/>
      </w:rPr>
    </w:lvl>
    <w:lvl w:ilvl="3">
      <w:start w:val="1"/>
      <w:numFmt w:val="bullet"/>
      <w:lvlText w:val="●"/>
      <w:lvlJc w:val="left"/>
      <w:pPr>
        <w:ind w:left="1953" w:hanging="360"/>
      </w:pPr>
      <w:rPr>
        <w:rFonts w:ascii="Noto Sans Symbols" w:eastAsia="Noto Sans Symbols" w:hAnsi="Noto Sans Symbols" w:cs="Noto Sans Symbols"/>
      </w:rPr>
    </w:lvl>
    <w:lvl w:ilvl="4">
      <w:start w:val="1"/>
      <w:numFmt w:val="bullet"/>
      <w:lvlText w:val="o"/>
      <w:lvlJc w:val="left"/>
      <w:pPr>
        <w:ind w:left="2673" w:hanging="360"/>
      </w:pPr>
      <w:rPr>
        <w:rFonts w:ascii="Courier New" w:eastAsia="Courier New" w:hAnsi="Courier New" w:cs="Courier New"/>
      </w:rPr>
    </w:lvl>
    <w:lvl w:ilvl="5">
      <w:start w:val="1"/>
      <w:numFmt w:val="bullet"/>
      <w:lvlText w:val="▪"/>
      <w:lvlJc w:val="left"/>
      <w:pPr>
        <w:ind w:left="3393" w:hanging="360"/>
      </w:pPr>
      <w:rPr>
        <w:rFonts w:ascii="Noto Sans Symbols" w:eastAsia="Noto Sans Symbols" w:hAnsi="Noto Sans Symbols" w:cs="Noto Sans Symbols"/>
      </w:rPr>
    </w:lvl>
    <w:lvl w:ilvl="6">
      <w:start w:val="1"/>
      <w:numFmt w:val="bullet"/>
      <w:lvlText w:val="●"/>
      <w:lvlJc w:val="left"/>
      <w:pPr>
        <w:ind w:left="4113" w:hanging="360"/>
      </w:pPr>
      <w:rPr>
        <w:rFonts w:ascii="Noto Sans Symbols" w:eastAsia="Noto Sans Symbols" w:hAnsi="Noto Sans Symbols" w:cs="Noto Sans Symbols"/>
      </w:rPr>
    </w:lvl>
    <w:lvl w:ilvl="7">
      <w:start w:val="1"/>
      <w:numFmt w:val="bullet"/>
      <w:lvlText w:val="o"/>
      <w:lvlJc w:val="left"/>
      <w:pPr>
        <w:ind w:left="4833" w:hanging="360"/>
      </w:pPr>
      <w:rPr>
        <w:rFonts w:ascii="Courier New" w:eastAsia="Courier New" w:hAnsi="Courier New" w:cs="Courier New"/>
      </w:rPr>
    </w:lvl>
    <w:lvl w:ilvl="8">
      <w:start w:val="1"/>
      <w:numFmt w:val="bullet"/>
      <w:lvlText w:val="▪"/>
      <w:lvlJc w:val="left"/>
      <w:pPr>
        <w:ind w:left="5553" w:hanging="360"/>
      </w:pPr>
      <w:rPr>
        <w:rFonts w:ascii="Noto Sans Symbols" w:eastAsia="Noto Sans Symbols" w:hAnsi="Noto Sans Symbols" w:cs="Noto Sans Symbols"/>
      </w:rPr>
    </w:lvl>
  </w:abstractNum>
  <w:abstractNum w:abstractNumId="18" w15:restartNumberingAfterBreak="0">
    <w:nsid w:val="70D322CE"/>
    <w:multiLevelType w:val="multilevel"/>
    <w:tmpl w:val="DB1EAC38"/>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9" w15:restartNumberingAfterBreak="0">
    <w:nsid w:val="70EB253E"/>
    <w:multiLevelType w:val="multilevel"/>
    <w:tmpl w:val="D1CAE664"/>
    <w:lvl w:ilvl="0">
      <w:start w:val="6"/>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F123DA"/>
    <w:multiLevelType w:val="hybridMultilevel"/>
    <w:tmpl w:val="23385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7A1EB2"/>
    <w:multiLevelType w:val="hybridMultilevel"/>
    <w:tmpl w:val="81EA4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B55A89"/>
    <w:multiLevelType w:val="multilevel"/>
    <w:tmpl w:val="1B0C0C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8"/>
  </w:num>
  <w:num w:numId="2">
    <w:abstractNumId w:val="17"/>
  </w:num>
  <w:num w:numId="3">
    <w:abstractNumId w:val="16"/>
  </w:num>
  <w:num w:numId="4">
    <w:abstractNumId w:val="22"/>
  </w:num>
  <w:num w:numId="5">
    <w:abstractNumId w:val="1"/>
  </w:num>
  <w:num w:numId="6">
    <w:abstractNumId w:val="7"/>
  </w:num>
  <w:num w:numId="7">
    <w:abstractNumId w:val="6"/>
  </w:num>
  <w:num w:numId="8">
    <w:abstractNumId w:val="4"/>
  </w:num>
  <w:num w:numId="9">
    <w:abstractNumId w:val="11"/>
  </w:num>
  <w:num w:numId="10">
    <w:abstractNumId w:val="0"/>
  </w:num>
  <w:num w:numId="11">
    <w:abstractNumId w:val="3"/>
  </w:num>
  <w:num w:numId="12">
    <w:abstractNumId w:val="18"/>
  </w:num>
  <w:num w:numId="13">
    <w:abstractNumId w:val="12"/>
  </w:num>
  <w:num w:numId="14">
    <w:abstractNumId w:val="9"/>
  </w:num>
  <w:num w:numId="15">
    <w:abstractNumId w:val="10"/>
  </w:num>
  <w:num w:numId="16">
    <w:abstractNumId w:val="5"/>
  </w:num>
  <w:num w:numId="17">
    <w:abstractNumId w:val="2"/>
  </w:num>
  <w:num w:numId="18">
    <w:abstractNumId w:val="19"/>
  </w:num>
  <w:num w:numId="19">
    <w:abstractNumId w:val="21"/>
  </w:num>
  <w:num w:numId="20">
    <w:abstractNumId w:val="14"/>
  </w:num>
  <w:num w:numId="21">
    <w:abstractNumId w:val="20"/>
  </w:num>
  <w:num w:numId="22">
    <w:abstractNumId w:val="15"/>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E0F"/>
    <w:rsid w:val="00007F5D"/>
    <w:rsid w:val="00023513"/>
    <w:rsid w:val="00064D79"/>
    <w:rsid w:val="000E5D35"/>
    <w:rsid w:val="00106F26"/>
    <w:rsid w:val="001178B0"/>
    <w:rsid w:val="00181DE7"/>
    <w:rsid w:val="001E08A5"/>
    <w:rsid w:val="001F47D9"/>
    <w:rsid w:val="0022596A"/>
    <w:rsid w:val="0024357D"/>
    <w:rsid w:val="00277FFA"/>
    <w:rsid w:val="0029523C"/>
    <w:rsid w:val="002A33DD"/>
    <w:rsid w:val="002B3EE7"/>
    <w:rsid w:val="00354EAF"/>
    <w:rsid w:val="00356DEC"/>
    <w:rsid w:val="00371064"/>
    <w:rsid w:val="00383393"/>
    <w:rsid w:val="0039608A"/>
    <w:rsid w:val="003A4A95"/>
    <w:rsid w:val="003E0C80"/>
    <w:rsid w:val="0042358A"/>
    <w:rsid w:val="00432980"/>
    <w:rsid w:val="00474313"/>
    <w:rsid w:val="00480AEA"/>
    <w:rsid w:val="004A0943"/>
    <w:rsid w:val="004F4761"/>
    <w:rsid w:val="005315E3"/>
    <w:rsid w:val="0055508C"/>
    <w:rsid w:val="00575A03"/>
    <w:rsid w:val="005819F2"/>
    <w:rsid w:val="005B5FD4"/>
    <w:rsid w:val="005C22D6"/>
    <w:rsid w:val="005E37E1"/>
    <w:rsid w:val="00643281"/>
    <w:rsid w:val="00644FEE"/>
    <w:rsid w:val="00693243"/>
    <w:rsid w:val="006A4F4E"/>
    <w:rsid w:val="006C2FD4"/>
    <w:rsid w:val="00723527"/>
    <w:rsid w:val="00735C55"/>
    <w:rsid w:val="00791B82"/>
    <w:rsid w:val="007A1CCE"/>
    <w:rsid w:val="00820738"/>
    <w:rsid w:val="00877DD5"/>
    <w:rsid w:val="00891FDB"/>
    <w:rsid w:val="008B387A"/>
    <w:rsid w:val="008C1761"/>
    <w:rsid w:val="009018E9"/>
    <w:rsid w:val="009155B0"/>
    <w:rsid w:val="009C2001"/>
    <w:rsid w:val="009F2DDE"/>
    <w:rsid w:val="00A14AA3"/>
    <w:rsid w:val="00A70DC1"/>
    <w:rsid w:val="00A73322"/>
    <w:rsid w:val="00A965A2"/>
    <w:rsid w:val="00AB1E49"/>
    <w:rsid w:val="00AB6D19"/>
    <w:rsid w:val="00AF0E06"/>
    <w:rsid w:val="00B267D4"/>
    <w:rsid w:val="00B612A5"/>
    <w:rsid w:val="00C022E4"/>
    <w:rsid w:val="00C47CD3"/>
    <w:rsid w:val="00CB43C6"/>
    <w:rsid w:val="00CC2A12"/>
    <w:rsid w:val="00CE6FB2"/>
    <w:rsid w:val="00D0258D"/>
    <w:rsid w:val="00D12D44"/>
    <w:rsid w:val="00D410F3"/>
    <w:rsid w:val="00D8742F"/>
    <w:rsid w:val="00DA1E0F"/>
    <w:rsid w:val="00DE50A0"/>
    <w:rsid w:val="00E134EC"/>
    <w:rsid w:val="00E15758"/>
    <w:rsid w:val="00E238CB"/>
    <w:rsid w:val="00E60230"/>
    <w:rsid w:val="00EC3FE5"/>
    <w:rsid w:val="00ED6DB0"/>
    <w:rsid w:val="00F37FE3"/>
    <w:rsid w:val="00F56ABD"/>
    <w:rsid w:val="00F75FAE"/>
    <w:rsid w:val="00FC0474"/>
    <w:rsid w:val="00FC67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8038F"/>
  <w15:docId w15:val="{99A0EB92-02E8-4D69-9641-9E2045A2B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443E"/>
    <w:pPr>
      <w:keepNext/>
      <w:numPr>
        <w:numId w:val="1"/>
      </w:numPr>
      <w:spacing w:after="0" w:line="240" w:lineRule="auto"/>
      <w:ind w:left="360"/>
      <w:jc w:val="both"/>
      <w:outlineLvl w:val="0"/>
    </w:pPr>
    <w:rPr>
      <w:rFonts w:ascii="Times New Roman" w:eastAsia="Times New Roman" w:hAnsi="Times New Roman" w:cs="Times New Roman"/>
      <w:b/>
      <w:bCs/>
      <w:sz w:val="32"/>
      <w:szCs w:val="20"/>
      <w:lang w:val="x-none" w:eastAsia="x-none"/>
    </w:rPr>
  </w:style>
  <w:style w:type="paragraph" w:styleId="Heading2">
    <w:name w:val="heading 2"/>
    <w:basedOn w:val="Normal"/>
    <w:next w:val="Normal"/>
    <w:link w:val="Heading2Char"/>
    <w:uiPriority w:val="9"/>
    <w:unhideWhenUsed/>
    <w:qFormat/>
    <w:rsid w:val="006E21F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07292"/>
    <w:pPr>
      <w:keepNext/>
      <w:keepLines/>
      <w:spacing w:before="40" w:after="0"/>
      <w:outlineLvl w:val="2"/>
    </w:pPr>
    <w:rPr>
      <w:rFonts w:asciiTheme="majorHAnsi" w:eastAsiaTheme="majorEastAsia" w:hAnsiTheme="majorHAnsi" w:cstheme="majorBidi"/>
      <w:color w:val="1F4D78" w:themeColor="accent1" w:themeShade="7F"/>
      <w:sz w:val="24"/>
      <w:szCs w:val="24"/>
      <w:lang w:val="vi-VN"/>
    </w:rPr>
  </w:style>
  <w:style w:type="paragraph" w:styleId="Heading4">
    <w:name w:val="heading 4"/>
    <w:basedOn w:val="Normal"/>
    <w:next w:val="Normal"/>
    <w:link w:val="Heading4Char"/>
    <w:uiPriority w:val="9"/>
    <w:unhideWhenUsed/>
    <w:qFormat/>
    <w:rsid w:val="006E21F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C443E"/>
    <w:rPr>
      <w:rFonts w:ascii="Times New Roman" w:eastAsia="Times New Roman" w:hAnsi="Times New Roman" w:cs="Times New Roman"/>
      <w:b/>
      <w:bCs/>
      <w:sz w:val="32"/>
      <w:szCs w:val="20"/>
      <w:lang w:val="x-none" w:eastAsia="x-none"/>
    </w:rPr>
  </w:style>
  <w:style w:type="character" w:customStyle="1" w:styleId="Heading2Char">
    <w:name w:val="Heading 2 Char"/>
    <w:basedOn w:val="DefaultParagraphFont"/>
    <w:link w:val="Heading2"/>
    <w:uiPriority w:val="9"/>
    <w:semiHidden/>
    <w:rsid w:val="006E21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07292"/>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rsid w:val="006E21F3"/>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3371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716B"/>
  </w:style>
  <w:style w:type="paragraph" w:styleId="Footer">
    <w:name w:val="footer"/>
    <w:basedOn w:val="Normal"/>
    <w:link w:val="FooterChar"/>
    <w:uiPriority w:val="99"/>
    <w:unhideWhenUsed/>
    <w:rsid w:val="003371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716B"/>
  </w:style>
  <w:style w:type="paragraph" w:styleId="ListParagraph">
    <w:name w:val="List Paragraph"/>
    <w:basedOn w:val="Normal"/>
    <w:uiPriority w:val="34"/>
    <w:qFormat/>
    <w:rsid w:val="0083281C"/>
    <w:pPr>
      <w:ind w:left="720"/>
      <w:contextualSpacing/>
    </w:pPr>
  </w:style>
  <w:style w:type="paragraph" w:styleId="BalloonText">
    <w:name w:val="Balloon Text"/>
    <w:basedOn w:val="Normal"/>
    <w:link w:val="BalloonTextChar"/>
    <w:uiPriority w:val="99"/>
    <w:semiHidden/>
    <w:unhideWhenUsed/>
    <w:rsid w:val="002A3D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3D30"/>
    <w:rPr>
      <w:rFonts w:ascii="Segoe UI" w:hAnsi="Segoe UI" w:cs="Segoe UI"/>
      <w:sz w:val="18"/>
      <w:szCs w:val="18"/>
    </w:rPr>
  </w:style>
  <w:style w:type="table" w:styleId="TableGrid">
    <w:name w:val="Table Grid"/>
    <w:basedOn w:val="TableNormal"/>
    <w:uiPriority w:val="39"/>
    <w:rsid w:val="002A3D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E21F3"/>
    <w:pPr>
      <w:spacing w:after="100"/>
      <w:ind w:left="440"/>
    </w:pPr>
  </w:style>
  <w:style w:type="character" w:styleId="Hyperlink">
    <w:name w:val="Hyperlink"/>
    <w:basedOn w:val="DefaultParagraphFont"/>
    <w:uiPriority w:val="99"/>
    <w:unhideWhenUsed/>
    <w:rsid w:val="006E21F3"/>
    <w:rPr>
      <w:color w:val="0563C1" w:themeColor="hyperlink"/>
      <w:u w:val="single"/>
    </w:rPr>
  </w:style>
  <w:style w:type="paragraph" w:styleId="TOCHeading">
    <w:name w:val="TOC Heading"/>
    <w:basedOn w:val="Heading1"/>
    <w:next w:val="Normal"/>
    <w:uiPriority w:val="39"/>
    <w:unhideWhenUsed/>
    <w:qFormat/>
    <w:rsid w:val="006E21F3"/>
    <w:pPr>
      <w:keepLines/>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szCs w:val="32"/>
      <w:lang w:val="en-US" w:eastAsia="en-US"/>
    </w:rPr>
  </w:style>
  <w:style w:type="paragraph" w:styleId="TOC2">
    <w:name w:val="toc 2"/>
    <w:basedOn w:val="Normal"/>
    <w:next w:val="Normal"/>
    <w:autoRedefine/>
    <w:uiPriority w:val="39"/>
    <w:unhideWhenUsed/>
    <w:rsid w:val="006E21F3"/>
    <w:pPr>
      <w:spacing w:after="100"/>
      <w:ind w:left="220"/>
    </w:pPr>
    <w:rPr>
      <w:rFonts w:eastAsiaTheme="minorEastAsia" w:cs="Times New Roman"/>
    </w:rPr>
  </w:style>
  <w:style w:type="paragraph" w:styleId="TOC1">
    <w:name w:val="toc 1"/>
    <w:basedOn w:val="Normal"/>
    <w:next w:val="Normal"/>
    <w:autoRedefine/>
    <w:uiPriority w:val="39"/>
    <w:unhideWhenUsed/>
    <w:rsid w:val="006E21F3"/>
    <w:pPr>
      <w:spacing w:after="100"/>
    </w:pPr>
    <w:rPr>
      <w:rFonts w:eastAsiaTheme="minorEastAsia" w:cs="Times New Roman"/>
    </w:rPr>
  </w:style>
  <w:style w:type="paragraph" w:customStyle="1" w:styleId="msonormal0">
    <w:name w:val="msonormal"/>
    <w:basedOn w:val="Normal"/>
    <w:rsid w:val="00B96CDB"/>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TOC4">
    <w:name w:val="toc 4"/>
    <w:basedOn w:val="Normal"/>
    <w:next w:val="Normal"/>
    <w:autoRedefine/>
    <w:uiPriority w:val="39"/>
    <w:unhideWhenUsed/>
    <w:rsid w:val="00B96CDB"/>
    <w:pPr>
      <w:spacing w:after="100"/>
      <w:ind w:left="660"/>
    </w:pPr>
    <w:rPr>
      <w:lang w:val="vi-VN"/>
    </w:rPr>
  </w:style>
  <w:style w:type="paragraph" w:styleId="TOC5">
    <w:name w:val="toc 5"/>
    <w:basedOn w:val="Normal"/>
    <w:next w:val="Normal"/>
    <w:autoRedefine/>
    <w:uiPriority w:val="39"/>
    <w:unhideWhenUsed/>
    <w:rsid w:val="00B96CDB"/>
    <w:pPr>
      <w:spacing w:after="100"/>
      <w:ind w:left="880"/>
    </w:pPr>
    <w:rPr>
      <w:lang w:val="vi-VN"/>
    </w:rPr>
  </w:style>
  <w:style w:type="character" w:customStyle="1" w:styleId="CommentTextChar">
    <w:name w:val="Comment Text Char"/>
    <w:basedOn w:val="DefaultParagraphFont"/>
    <w:link w:val="CommentText"/>
    <w:uiPriority w:val="99"/>
    <w:semiHidden/>
    <w:rsid w:val="00B96CDB"/>
    <w:rPr>
      <w:sz w:val="20"/>
      <w:szCs w:val="20"/>
      <w:lang w:val="vi-VN"/>
    </w:rPr>
  </w:style>
  <w:style w:type="paragraph" w:styleId="CommentText">
    <w:name w:val="annotation text"/>
    <w:basedOn w:val="Normal"/>
    <w:link w:val="CommentTextChar"/>
    <w:uiPriority w:val="99"/>
    <w:semiHidden/>
    <w:unhideWhenUsed/>
    <w:rsid w:val="00B96CDB"/>
    <w:pPr>
      <w:spacing w:line="240" w:lineRule="auto"/>
    </w:pPr>
    <w:rPr>
      <w:sz w:val="20"/>
      <w:szCs w:val="20"/>
      <w:lang w:val="vi-VN"/>
    </w:rPr>
  </w:style>
  <w:style w:type="character" w:customStyle="1" w:styleId="CommentSubjectChar">
    <w:name w:val="Comment Subject Char"/>
    <w:basedOn w:val="CommentTextChar"/>
    <w:link w:val="CommentSubject"/>
    <w:uiPriority w:val="99"/>
    <w:semiHidden/>
    <w:rsid w:val="00B96CDB"/>
    <w:rPr>
      <w:b/>
      <w:bCs/>
      <w:sz w:val="20"/>
      <w:szCs w:val="20"/>
      <w:lang w:val="vi-VN"/>
    </w:rPr>
  </w:style>
  <w:style w:type="paragraph" w:styleId="CommentSubject">
    <w:name w:val="annotation subject"/>
    <w:basedOn w:val="CommentText"/>
    <w:next w:val="CommentText"/>
    <w:link w:val="CommentSubjectChar"/>
    <w:uiPriority w:val="99"/>
    <w:semiHidden/>
    <w:unhideWhenUsed/>
    <w:rsid w:val="00B96CDB"/>
    <w:rPr>
      <w:b/>
      <w:bCs/>
    </w:rPr>
  </w:style>
  <w:style w:type="paragraph" w:styleId="TOC6">
    <w:name w:val="toc 6"/>
    <w:basedOn w:val="Normal"/>
    <w:next w:val="Normal"/>
    <w:autoRedefine/>
    <w:uiPriority w:val="39"/>
    <w:unhideWhenUsed/>
    <w:rsid w:val="00D601A9"/>
    <w:pPr>
      <w:spacing w:after="100"/>
      <w:ind w:left="1100"/>
    </w:pPr>
    <w:rPr>
      <w:rFonts w:eastAsiaTheme="minorEastAsia"/>
    </w:rPr>
  </w:style>
  <w:style w:type="paragraph" w:styleId="TOC7">
    <w:name w:val="toc 7"/>
    <w:basedOn w:val="Normal"/>
    <w:next w:val="Normal"/>
    <w:autoRedefine/>
    <w:uiPriority w:val="39"/>
    <w:unhideWhenUsed/>
    <w:rsid w:val="00D601A9"/>
    <w:pPr>
      <w:spacing w:after="100"/>
      <w:ind w:left="1320"/>
    </w:pPr>
    <w:rPr>
      <w:rFonts w:eastAsiaTheme="minorEastAsia"/>
    </w:rPr>
  </w:style>
  <w:style w:type="paragraph" w:styleId="TOC8">
    <w:name w:val="toc 8"/>
    <w:basedOn w:val="Normal"/>
    <w:next w:val="Normal"/>
    <w:autoRedefine/>
    <w:uiPriority w:val="39"/>
    <w:unhideWhenUsed/>
    <w:rsid w:val="00D601A9"/>
    <w:pPr>
      <w:spacing w:after="100"/>
      <w:ind w:left="1540"/>
    </w:pPr>
    <w:rPr>
      <w:rFonts w:eastAsiaTheme="minorEastAsia"/>
    </w:rPr>
  </w:style>
  <w:style w:type="paragraph" w:styleId="TOC9">
    <w:name w:val="toc 9"/>
    <w:basedOn w:val="Normal"/>
    <w:next w:val="Normal"/>
    <w:autoRedefine/>
    <w:uiPriority w:val="39"/>
    <w:unhideWhenUsed/>
    <w:rsid w:val="00D601A9"/>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D601A9"/>
    <w:rPr>
      <w:color w:val="605E5C"/>
      <w:shd w:val="clear" w:color="auto" w:fill="E1DFDD"/>
    </w:rPr>
  </w:style>
  <w:style w:type="character" w:styleId="FollowedHyperlink">
    <w:name w:val="FollowedHyperlink"/>
    <w:basedOn w:val="DefaultParagraphFont"/>
    <w:uiPriority w:val="99"/>
    <w:semiHidden/>
    <w:unhideWhenUsed/>
    <w:rsid w:val="002D4F37"/>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tblPr>
      <w:tblStyleRowBandSize w:val="1"/>
      <w:tblStyleColBandSize w:val="1"/>
      <w:tblCellMar>
        <w:top w:w="15" w:type="dxa"/>
        <w:left w:w="15" w:type="dxa"/>
        <w:bottom w:w="15" w:type="dxa"/>
        <w:right w:w="15"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575A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4.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drive.google.com/drive/folders/12vt1MEtyaPo0m2bXYwIE--C2N4t2gBVs?usp=sharing"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1ilcRRUwplJlP1JagMsq9dRWIg==">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A958B2C8-23FC-4188-8A6D-496D0472F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201</Pages>
  <Words>24573</Words>
  <Characters>140071</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Uyen Dang</cp:lastModifiedBy>
  <cp:revision>2</cp:revision>
  <cp:lastPrinted>2021-07-10T17:40:00Z</cp:lastPrinted>
  <dcterms:created xsi:type="dcterms:W3CDTF">2021-07-10T17:43:00Z</dcterms:created>
  <dcterms:modified xsi:type="dcterms:W3CDTF">2021-07-10T17:43:00Z</dcterms:modified>
</cp:coreProperties>
</file>